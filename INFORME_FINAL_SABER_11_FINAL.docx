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3F2B3" w14:textId="1C94C1A3" w:rsidR="00F04E2D" w:rsidRPr="00A446D8" w:rsidRDefault="0060103F" w:rsidP="006D5861">
      <w:pPr>
        <w:spacing w:line="240" w:lineRule="auto"/>
        <w:jc w:val="center"/>
        <w:rPr>
          <w:b/>
        </w:rPr>
      </w:pPr>
      <w:r w:rsidRPr="0060103F">
        <w:rPr>
          <w:b/>
        </w:rPr>
        <w:t>MINERÍA DE DATOS EDUCATIVOS (EDM): TRASCENDIENDO DE MANERA INNOVADORA LA RELACIÓN DE LOS FACTORES SOCIOECONÓMICOS DE LOS RESULTADOS SABER 11 DESDE EL AÑO 2010 AL 2022</w:t>
      </w:r>
      <w:r w:rsidR="004240B4">
        <w:rPr>
          <w:b/>
        </w:rPr>
        <w:t xml:space="preserve"> </w:t>
      </w:r>
    </w:p>
    <w:p w14:paraId="5512A434" w14:textId="77777777" w:rsidR="00F04E2D" w:rsidRPr="00A446D8" w:rsidRDefault="00F04E2D" w:rsidP="006D5861">
      <w:pPr>
        <w:spacing w:line="240" w:lineRule="auto"/>
        <w:jc w:val="center"/>
        <w:rPr>
          <w:b/>
        </w:rPr>
      </w:pPr>
    </w:p>
    <w:p w14:paraId="47323D4D" w14:textId="77777777" w:rsidR="00F04E2D" w:rsidRDefault="00F04E2D" w:rsidP="006D5861">
      <w:pPr>
        <w:spacing w:line="240" w:lineRule="auto"/>
        <w:jc w:val="center"/>
        <w:rPr>
          <w:b/>
        </w:rPr>
      </w:pPr>
    </w:p>
    <w:p w14:paraId="6D6687B7" w14:textId="77777777" w:rsidR="00A446D8" w:rsidRDefault="00A446D8" w:rsidP="006D5861">
      <w:pPr>
        <w:spacing w:line="240" w:lineRule="auto"/>
        <w:jc w:val="center"/>
        <w:rPr>
          <w:b/>
        </w:rPr>
      </w:pPr>
    </w:p>
    <w:p w14:paraId="11716208" w14:textId="77777777" w:rsidR="001F2F91" w:rsidRPr="00A446D8" w:rsidRDefault="001F2F91" w:rsidP="006D5861">
      <w:pPr>
        <w:spacing w:line="240" w:lineRule="auto"/>
        <w:jc w:val="center"/>
        <w:rPr>
          <w:b/>
        </w:rPr>
      </w:pPr>
    </w:p>
    <w:p w14:paraId="065B2DE1" w14:textId="77777777" w:rsidR="00F04E2D" w:rsidRDefault="001731D4" w:rsidP="006D5861">
      <w:pPr>
        <w:spacing w:line="240" w:lineRule="auto"/>
        <w:jc w:val="center"/>
        <w:rPr>
          <w:b/>
        </w:rPr>
      </w:pPr>
      <w:r w:rsidRPr="001731D4">
        <w:rPr>
          <w:b/>
        </w:rPr>
        <w:t>ALBA MUÑOZ CLAUDIA JISELL</w:t>
      </w:r>
    </w:p>
    <w:p w14:paraId="72FBBF6A" w14:textId="77777777" w:rsidR="001731D4" w:rsidRDefault="001731D4" w:rsidP="006D5861">
      <w:pPr>
        <w:spacing w:line="240" w:lineRule="auto"/>
        <w:jc w:val="center"/>
        <w:rPr>
          <w:b/>
        </w:rPr>
      </w:pPr>
      <w:r w:rsidRPr="001731D4">
        <w:rPr>
          <w:b/>
        </w:rPr>
        <w:t>GONZÁLEZ MOLINA NIVA XELENA</w:t>
      </w:r>
    </w:p>
    <w:p w14:paraId="3EEB4BEE" w14:textId="77777777" w:rsidR="001731D4" w:rsidRPr="00A446D8" w:rsidRDefault="001731D4" w:rsidP="006D5861">
      <w:pPr>
        <w:spacing w:line="240" w:lineRule="auto"/>
        <w:jc w:val="center"/>
        <w:rPr>
          <w:b/>
        </w:rPr>
      </w:pPr>
      <w:r w:rsidRPr="001731D4">
        <w:rPr>
          <w:b/>
        </w:rPr>
        <w:t>RODRÍGUEZ MARTÍNEZ</w:t>
      </w:r>
      <w:r>
        <w:rPr>
          <w:b/>
        </w:rPr>
        <w:t xml:space="preserve"> </w:t>
      </w:r>
      <w:r w:rsidRPr="001731D4">
        <w:rPr>
          <w:b/>
        </w:rPr>
        <w:t>JESÚS ALEJANDRO </w:t>
      </w:r>
    </w:p>
    <w:p w14:paraId="63CCBE0E" w14:textId="77777777" w:rsidR="00F04E2D" w:rsidRPr="00A446D8" w:rsidRDefault="00F04E2D" w:rsidP="006D5861">
      <w:pPr>
        <w:spacing w:line="240" w:lineRule="auto"/>
        <w:jc w:val="center"/>
        <w:rPr>
          <w:b/>
        </w:rPr>
      </w:pPr>
    </w:p>
    <w:p w14:paraId="40A3FBB3" w14:textId="77777777" w:rsidR="00F04E2D" w:rsidRPr="00A446D8" w:rsidRDefault="00F04E2D" w:rsidP="006D5861">
      <w:pPr>
        <w:spacing w:line="240" w:lineRule="auto"/>
        <w:jc w:val="center"/>
        <w:rPr>
          <w:b/>
        </w:rPr>
      </w:pPr>
    </w:p>
    <w:p w14:paraId="6DFBC8FB" w14:textId="77777777" w:rsidR="00F04E2D" w:rsidRPr="00A446D8" w:rsidRDefault="00F04E2D" w:rsidP="006D5861">
      <w:pPr>
        <w:spacing w:line="240" w:lineRule="auto"/>
        <w:jc w:val="center"/>
        <w:rPr>
          <w:b/>
        </w:rPr>
      </w:pPr>
    </w:p>
    <w:p w14:paraId="6F5A45E8" w14:textId="77777777" w:rsidR="00F04E2D" w:rsidRPr="00A446D8" w:rsidRDefault="00F04E2D" w:rsidP="006D5861">
      <w:pPr>
        <w:spacing w:line="240" w:lineRule="auto"/>
        <w:jc w:val="center"/>
        <w:rPr>
          <w:b/>
        </w:rPr>
      </w:pPr>
    </w:p>
    <w:p w14:paraId="7538D7BA" w14:textId="77777777" w:rsidR="006915BA" w:rsidRPr="00A446D8" w:rsidRDefault="006915BA" w:rsidP="006D5861">
      <w:pPr>
        <w:spacing w:line="240" w:lineRule="auto"/>
        <w:jc w:val="center"/>
        <w:rPr>
          <w:b/>
        </w:rPr>
      </w:pPr>
    </w:p>
    <w:p w14:paraId="20B903EB" w14:textId="77777777" w:rsidR="00F04E2D" w:rsidRDefault="00F04E2D" w:rsidP="006D5861">
      <w:pPr>
        <w:spacing w:line="240" w:lineRule="auto"/>
        <w:jc w:val="center"/>
        <w:rPr>
          <w:b/>
        </w:rPr>
      </w:pPr>
    </w:p>
    <w:p w14:paraId="74D7FFE5" w14:textId="77777777" w:rsidR="005443EB" w:rsidRDefault="005443EB" w:rsidP="006D5861">
      <w:pPr>
        <w:spacing w:line="240" w:lineRule="auto"/>
        <w:jc w:val="center"/>
        <w:rPr>
          <w:b/>
        </w:rPr>
      </w:pPr>
    </w:p>
    <w:p w14:paraId="1D80F6DE" w14:textId="77777777" w:rsidR="00F7399C" w:rsidRDefault="00F7399C" w:rsidP="006D5861">
      <w:pPr>
        <w:spacing w:line="240" w:lineRule="auto"/>
        <w:jc w:val="center"/>
        <w:rPr>
          <w:b/>
        </w:rPr>
      </w:pPr>
    </w:p>
    <w:p w14:paraId="778B7418" w14:textId="77777777" w:rsidR="00B92DB6" w:rsidRDefault="00B92DB6" w:rsidP="006D5861">
      <w:pPr>
        <w:spacing w:line="240" w:lineRule="auto"/>
        <w:jc w:val="center"/>
        <w:rPr>
          <w:b/>
        </w:rPr>
      </w:pPr>
    </w:p>
    <w:p w14:paraId="3BF1A791" w14:textId="3A3F906C" w:rsidR="00BA5726" w:rsidRDefault="001731D4" w:rsidP="006D5861">
      <w:pPr>
        <w:spacing w:line="240" w:lineRule="auto"/>
        <w:jc w:val="center"/>
        <w:rPr>
          <w:b/>
        </w:rPr>
      </w:pPr>
      <w:r>
        <w:rPr>
          <w:b/>
        </w:rPr>
        <w:t xml:space="preserve">UNIVERSIDAD </w:t>
      </w:r>
      <w:r w:rsidR="006D5861">
        <w:rPr>
          <w:b/>
        </w:rPr>
        <w:t>PEDAGÓGICA</w:t>
      </w:r>
      <w:r>
        <w:rPr>
          <w:b/>
        </w:rPr>
        <w:t xml:space="preserve"> Y </w:t>
      </w:r>
      <w:r w:rsidR="006D5861">
        <w:rPr>
          <w:b/>
        </w:rPr>
        <w:t>TECNOLÓGICA</w:t>
      </w:r>
      <w:r>
        <w:rPr>
          <w:b/>
        </w:rPr>
        <w:t xml:space="preserve"> DE COLOMBIA </w:t>
      </w:r>
    </w:p>
    <w:p w14:paraId="40B64044" w14:textId="5A21E27E" w:rsidR="00BA5726" w:rsidRDefault="005443EB" w:rsidP="006D5861">
      <w:pPr>
        <w:spacing w:line="240" w:lineRule="auto"/>
        <w:jc w:val="center"/>
        <w:rPr>
          <w:b/>
        </w:rPr>
      </w:pPr>
      <w:r>
        <w:rPr>
          <w:b/>
        </w:rPr>
        <w:t xml:space="preserve">POSGRADOS </w:t>
      </w:r>
      <w:r w:rsidR="006D5861">
        <w:rPr>
          <w:b/>
        </w:rPr>
        <w:t>INGENIERÍA</w:t>
      </w:r>
    </w:p>
    <w:p w14:paraId="2ACC3B55" w14:textId="11D63A3A" w:rsidR="001F2F91" w:rsidRPr="00A446D8" w:rsidRDefault="006D5861" w:rsidP="006D5861">
      <w:pPr>
        <w:spacing w:line="240" w:lineRule="auto"/>
        <w:jc w:val="center"/>
        <w:rPr>
          <w:b/>
        </w:rPr>
      </w:pPr>
      <w:r>
        <w:rPr>
          <w:b/>
        </w:rPr>
        <w:t>ESPECIALIZACIÓN</w:t>
      </w:r>
      <w:r w:rsidR="005443EB">
        <w:rPr>
          <w:b/>
        </w:rPr>
        <w:t xml:space="preserve"> EN BASES DE DATOS</w:t>
      </w:r>
    </w:p>
    <w:p w14:paraId="780D026B" w14:textId="112BCEDC" w:rsidR="00BA5726" w:rsidRPr="00A446D8" w:rsidRDefault="005443EB" w:rsidP="006D5861">
      <w:pPr>
        <w:spacing w:line="240" w:lineRule="auto"/>
        <w:jc w:val="center"/>
        <w:rPr>
          <w:b/>
        </w:rPr>
      </w:pPr>
      <w:r>
        <w:rPr>
          <w:b/>
        </w:rPr>
        <w:t xml:space="preserve">TUNJA </w:t>
      </w:r>
      <w:r w:rsidR="006D5861">
        <w:rPr>
          <w:b/>
        </w:rPr>
        <w:t>BOYACÁ</w:t>
      </w:r>
    </w:p>
    <w:p w14:paraId="2622BB35" w14:textId="77777777" w:rsidR="005443EB" w:rsidRPr="00A446D8" w:rsidRDefault="00BA5726" w:rsidP="006D5861">
      <w:pPr>
        <w:spacing w:line="240" w:lineRule="auto"/>
        <w:jc w:val="center"/>
        <w:rPr>
          <w:b/>
        </w:rPr>
      </w:pPr>
      <w:r w:rsidRPr="00A446D8">
        <w:rPr>
          <w:b/>
        </w:rPr>
        <w:t>20</w:t>
      </w:r>
      <w:r w:rsidR="005443EB">
        <w:rPr>
          <w:b/>
        </w:rPr>
        <w:t>23</w:t>
      </w:r>
      <w:r>
        <w:rPr>
          <w:b/>
        </w:rPr>
        <w:br w:type="page"/>
      </w:r>
      <w:r w:rsidR="005443EB" w:rsidRPr="0060103F">
        <w:rPr>
          <w:b/>
        </w:rPr>
        <w:lastRenderedPageBreak/>
        <w:t>MINERÍA DE DATOS EDUCATIVOS (EDM): TRASCENDIENDO DE MANERA INNOVADORA LA RELACIÓN DE LOS FACTORES SOCIOECONÓMICOS DE LOS RESULTADOS SABER 11 DESDE EL AÑO 2010 AL 2022</w:t>
      </w:r>
    </w:p>
    <w:p w14:paraId="1D74AF28" w14:textId="77777777" w:rsidR="005443EB" w:rsidRDefault="005443EB" w:rsidP="006D5861">
      <w:pPr>
        <w:spacing w:line="240" w:lineRule="auto"/>
        <w:rPr>
          <w:b/>
        </w:rPr>
      </w:pPr>
    </w:p>
    <w:p w14:paraId="20704F46" w14:textId="77777777" w:rsidR="005443EB" w:rsidRPr="00A446D8" w:rsidRDefault="005443EB" w:rsidP="006D5861">
      <w:pPr>
        <w:spacing w:line="240" w:lineRule="auto"/>
        <w:jc w:val="center"/>
        <w:rPr>
          <w:b/>
        </w:rPr>
      </w:pPr>
    </w:p>
    <w:p w14:paraId="7E521F78" w14:textId="77777777" w:rsidR="006D5861" w:rsidRDefault="006D5861" w:rsidP="006D5861">
      <w:pPr>
        <w:spacing w:line="240" w:lineRule="auto"/>
        <w:jc w:val="center"/>
        <w:rPr>
          <w:b/>
        </w:rPr>
      </w:pPr>
    </w:p>
    <w:p w14:paraId="3B19E077" w14:textId="4B7FBBBD" w:rsidR="005443EB" w:rsidRDefault="005443EB" w:rsidP="006D5861">
      <w:pPr>
        <w:spacing w:line="240" w:lineRule="auto"/>
        <w:jc w:val="center"/>
        <w:rPr>
          <w:b/>
        </w:rPr>
      </w:pPr>
      <w:r w:rsidRPr="001731D4">
        <w:rPr>
          <w:b/>
        </w:rPr>
        <w:t>ALBA MUÑOZ CLAUDIA JISELL</w:t>
      </w:r>
    </w:p>
    <w:p w14:paraId="6AC5106A" w14:textId="77777777" w:rsidR="005443EB" w:rsidRDefault="005443EB" w:rsidP="006D5861">
      <w:pPr>
        <w:spacing w:line="240" w:lineRule="auto"/>
        <w:jc w:val="center"/>
        <w:rPr>
          <w:b/>
        </w:rPr>
      </w:pPr>
      <w:r w:rsidRPr="001731D4">
        <w:rPr>
          <w:b/>
        </w:rPr>
        <w:t>GONZÁLEZ MOLINA NIVA XELENA</w:t>
      </w:r>
    </w:p>
    <w:p w14:paraId="2513B4E3" w14:textId="77777777" w:rsidR="005443EB" w:rsidRPr="00A446D8" w:rsidRDefault="005443EB" w:rsidP="006D5861">
      <w:pPr>
        <w:spacing w:line="240" w:lineRule="auto"/>
        <w:jc w:val="center"/>
        <w:rPr>
          <w:b/>
        </w:rPr>
      </w:pPr>
      <w:r w:rsidRPr="001731D4">
        <w:rPr>
          <w:b/>
        </w:rPr>
        <w:t>RODRÍGUEZ MARTÍNEZ</w:t>
      </w:r>
      <w:r>
        <w:rPr>
          <w:b/>
        </w:rPr>
        <w:t xml:space="preserve"> </w:t>
      </w:r>
      <w:r w:rsidRPr="001731D4">
        <w:rPr>
          <w:b/>
        </w:rPr>
        <w:t>JESÚS ALEJANDRO </w:t>
      </w:r>
    </w:p>
    <w:p w14:paraId="000F1E0B" w14:textId="77777777" w:rsidR="005443EB" w:rsidRPr="00A446D8" w:rsidRDefault="005443EB" w:rsidP="006D5861">
      <w:pPr>
        <w:spacing w:line="240" w:lineRule="auto"/>
        <w:jc w:val="center"/>
        <w:rPr>
          <w:b/>
        </w:rPr>
      </w:pPr>
    </w:p>
    <w:p w14:paraId="5F003A9A" w14:textId="77777777" w:rsidR="005443EB" w:rsidRDefault="005443EB" w:rsidP="006D5861">
      <w:pPr>
        <w:spacing w:line="240" w:lineRule="auto"/>
        <w:jc w:val="center"/>
        <w:rPr>
          <w:b/>
        </w:rPr>
      </w:pPr>
    </w:p>
    <w:p w14:paraId="1165A021" w14:textId="77777777" w:rsidR="0019329E" w:rsidRPr="00A446D8" w:rsidRDefault="0019329E" w:rsidP="006D5861">
      <w:pPr>
        <w:spacing w:line="240" w:lineRule="auto"/>
        <w:jc w:val="center"/>
        <w:rPr>
          <w:b/>
        </w:rPr>
      </w:pPr>
    </w:p>
    <w:p w14:paraId="26D4FF0A" w14:textId="77777777" w:rsidR="005443EB" w:rsidRPr="00A446D8" w:rsidRDefault="005443EB" w:rsidP="006D5861">
      <w:pPr>
        <w:spacing w:line="240" w:lineRule="auto"/>
        <w:jc w:val="center"/>
        <w:rPr>
          <w:b/>
        </w:rPr>
      </w:pPr>
      <w:r>
        <w:rPr>
          <w:b/>
        </w:rPr>
        <w:t>A</w:t>
      </w:r>
      <w:r w:rsidRPr="00A446D8">
        <w:rPr>
          <w:b/>
        </w:rPr>
        <w:t>nteproyec</w:t>
      </w:r>
      <w:r>
        <w:rPr>
          <w:b/>
        </w:rPr>
        <w:t xml:space="preserve">to para optar por el título de </w:t>
      </w:r>
    </w:p>
    <w:p w14:paraId="5448E29F" w14:textId="77777777" w:rsidR="005443EB" w:rsidRPr="00A446D8" w:rsidRDefault="005443EB" w:rsidP="006D5861">
      <w:pPr>
        <w:spacing w:line="240" w:lineRule="auto"/>
        <w:jc w:val="center"/>
        <w:rPr>
          <w:b/>
        </w:rPr>
      </w:pPr>
      <w:r>
        <w:rPr>
          <w:b/>
        </w:rPr>
        <w:t>ESPECIALISTA EN BASES DE DATOS</w:t>
      </w:r>
    </w:p>
    <w:p w14:paraId="0B2ACC40" w14:textId="77777777" w:rsidR="005443EB" w:rsidRDefault="005443EB" w:rsidP="006D5861">
      <w:pPr>
        <w:spacing w:line="240" w:lineRule="auto"/>
        <w:rPr>
          <w:b/>
        </w:rPr>
      </w:pPr>
    </w:p>
    <w:p w14:paraId="637A6287" w14:textId="77777777" w:rsidR="0019329E" w:rsidRDefault="0019329E" w:rsidP="006D5861">
      <w:pPr>
        <w:spacing w:line="240" w:lineRule="auto"/>
        <w:rPr>
          <w:b/>
        </w:rPr>
      </w:pPr>
    </w:p>
    <w:p w14:paraId="7672F98A" w14:textId="77777777" w:rsidR="0019329E" w:rsidRDefault="0019329E" w:rsidP="006D5861">
      <w:pPr>
        <w:spacing w:line="240" w:lineRule="auto"/>
        <w:rPr>
          <w:b/>
        </w:rPr>
      </w:pPr>
    </w:p>
    <w:p w14:paraId="20B45B70" w14:textId="77777777" w:rsidR="0019329E" w:rsidRPr="00A446D8" w:rsidRDefault="0019329E" w:rsidP="006D5861">
      <w:pPr>
        <w:spacing w:line="240" w:lineRule="auto"/>
        <w:rPr>
          <w:b/>
        </w:rPr>
      </w:pPr>
    </w:p>
    <w:p w14:paraId="03EA689A" w14:textId="77777777" w:rsidR="005443EB" w:rsidRPr="00A446D8" w:rsidRDefault="005443EB" w:rsidP="006D5861">
      <w:pPr>
        <w:spacing w:line="240" w:lineRule="auto"/>
        <w:jc w:val="center"/>
        <w:rPr>
          <w:b/>
        </w:rPr>
      </w:pPr>
      <w:r>
        <w:rPr>
          <w:b/>
        </w:rPr>
        <w:t>Asesor T</w:t>
      </w:r>
      <w:r w:rsidRPr="00A446D8">
        <w:rPr>
          <w:b/>
        </w:rPr>
        <w:t>emático</w:t>
      </w:r>
    </w:p>
    <w:p w14:paraId="52BB9C02" w14:textId="77777777" w:rsidR="005443EB" w:rsidRPr="00A446D8" w:rsidRDefault="005443EB" w:rsidP="006D5861">
      <w:pPr>
        <w:spacing w:line="240" w:lineRule="auto"/>
        <w:jc w:val="center"/>
        <w:rPr>
          <w:b/>
        </w:rPr>
      </w:pPr>
      <w:r>
        <w:rPr>
          <w:b/>
        </w:rPr>
        <w:t>JONA</w:t>
      </w:r>
      <w:r w:rsidR="000B250B">
        <w:rPr>
          <w:b/>
        </w:rPr>
        <w:t>T</w:t>
      </w:r>
      <w:r>
        <w:rPr>
          <w:b/>
        </w:rPr>
        <w:t xml:space="preserve">TAN ANDREZ BLANCO </w:t>
      </w:r>
    </w:p>
    <w:p w14:paraId="025CDE2F" w14:textId="77777777" w:rsidR="005443EB" w:rsidRPr="00A446D8" w:rsidRDefault="005443EB" w:rsidP="006D5861">
      <w:pPr>
        <w:spacing w:line="240" w:lineRule="auto"/>
        <w:jc w:val="center"/>
        <w:rPr>
          <w:b/>
        </w:rPr>
      </w:pPr>
      <w:r>
        <w:rPr>
          <w:b/>
        </w:rPr>
        <w:t>Asesor M</w:t>
      </w:r>
      <w:r w:rsidRPr="00A446D8">
        <w:rPr>
          <w:b/>
        </w:rPr>
        <w:t>etodológico</w:t>
      </w:r>
      <w:r>
        <w:rPr>
          <w:b/>
        </w:rPr>
        <w:t xml:space="preserve"> </w:t>
      </w:r>
    </w:p>
    <w:p w14:paraId="3FC4624D" w14:textId="77777777" w:rsidR="005443EB" w:rsidRPr="00A446D8" w:rsidRDefault="005443EB" w:rsidP="006D5861">
      <w:pPr>
        <w:spacing w:line="240" w:lineRule="auto"/>
        <w:jc w:val="center"/>
        <w:rPr>
          <w:b/>
        </w:rPr>
      </w:pPr>
      <w:r w:rsidRPr="005443EB">
        <w:rPr>
          <w:b/>
        </w:rPr>
        <w:t>CARLOS FERNANDO ARENAS FONSECA</w:t>
      </w:r>
    </w:p>
    <w:p w14:paraId="6BFC0AC6" w14:textId="77777777" w:rsidR="005443EB" w:rsidRDefault="005443EB" w:rsidP="006D5861">
      <w:pPr>
        <w:spacing w:line="240" w:lineRule="auto"/>
        <w:rPr>
          <w:b/>
        </w:rPr>
      </w:pPr>
    </w:p>
    <w:p w14:paraId="3F3646DD" w14:textId="77777777" w:rsidR="005443EB" w:rsidRDefault="005443EB" w:rsidP="006D5861">
      <w:pPr>
        <w:spacing w:line="240" w:lineRule="auto"/>
        <w:jc w:val="center"/>
        <w:rPr>
          <w:b/>
        </w:rPr>
      </w:pPr>
    </w:p>
    <w:p w14:paraId="1A7BCC11" w14:textId="77777777" w:rsidR="0019329E" w:rsidRDefault="0019329E" w:rsidP="006D5861">
      <w:pPr>
        <w:spacing w:line="240" w:lineRule="auto"/>
        <w:jc w:val="center"/>
        <w:rPr>
          <w:b/>
        </w:rPr>
      </w:pPr>
    </w:p>
    <w:p w14:paraId="17ADC948" w14:textId="77777777" w:rsidR="0019329E" w:rsidRDefault="0019329E" w:rsidP="006D5861">
      <w:pPr>
        <w:spacing w:line="240" w:lineRule="auto"/>
        <w:jc w:val="center"/>
        <w:rPr>
          <w:b/>
        </w:rPr>
      </w:pPr>
    </w:p>
    <w:p w14:paraId="4E85CAD2" w14:textId="77777777" w:rsidR="0019329E" w:rsidRDefault="0019329E" w:rsidP="006D5861">
      <w:pPr>
        <w:spacing w:line="240" w:lineRule="auto"/>
        <w:jc w:val="center"/>
        <w:rPr>
          <w:b/>
        </w:rPr>
      </w:pPr>
    </w:p>
    <w:p w14:paraId="3193927B" w14:textId="77777777" w:rsidR="0019329E" w:rsidRDefault="0019329E" w:rsidP="006D5861">
      <w:pPr>
        <w:spacing w:line="240" w:lineRule="auto"/>
        <w:jc w:val="center"/>
        <w:rPr>
          <w:b/>
        </w:rPr>
      </w:pPr>
    </w:p>
    <w:p w14:paraId="20496C92" w14:textId="00F5A9E0" w:rsidR="005443EB" w:rsidRDefault="005443EB" w:rsidP="006D5861">
      <w:pPr>
        <w:spacing w:line="240" w:lineRule="auto"/>
        <w:jc w:val="center"/>
        <w:rPr>
          <w:b/>
        </w:rPr>
      </w:pPr>
      <w:r>
        <w:rPr>
          <w:b/>
        </w:rPr>
        <w:t xml:space="preserve">UNIVERSIDAD </w:t>
      </w:r>
      <w:r w:rsidR="006D5861">
        <w:rPr>
          <w:b/>
        </w:rPr>
        <w:t>PEDAGÓGICA</w:t>
      </w:r>
      <w:r>
        <w:rPr>
          <w:b/>
        </w:rPr>
        <w:t xml:space="preserve"> Y </w:t>
      </w:r>
      <w:r w:rsidR="006D5861">
        <w:rPr>
          <w:b/>
        </w:rPr>
        <w:t>TECNOLÓGICA</w:t>
      </w:r>
      <w:r>
        <w:rPr>
          <w:b/>
        </w:rPr>
        <w:t xml:space="preserve"> DE COLOMBIA </w:t>
      </w:r>
    </w:p>
    <w:p w14:paraId="3BD6E02D" w14:textId="5D53106E" w:rsidR="005443EB" w:rsidRDefault="005443EB" w:rsidP="006D5861">
      <w:pPr>
        <w:spacing w:line="240" w:lineRule="auto"/>
        <w:jc w:val="center"/>
        <w:rPr>
          <w:b/>
        </w:rPr>
      </w:pPr>
      <w:r>
        <w:rPr>
          <w:b/>
        </w:rPr>
        <w:t xml:space="preserve">POSGRADOS </w:t>
      </w:r>
      <w:r w:rsidR="006D5861">
        <w:rPr>
          <w:b/>
        </w:rPr>
        <w:t>INGENIERÍA</w:t>
      </w:r>
    </w:p>
    <w:p w14:paraId="3D62EE99" w14:textId="1D1AD6BB" w:rsidR="005443EB" w:rsidRPr="00A446D8" w:rsidRDefault="006D5861" w:rsidP="006D5861">
      <w:pPr>
        <w:spacing w:line="240" w:lineRule="auto"/>
        <w:jc w:val="center"/>
        <w:rPr>
          <w:b/>
        </w:rPr>
      </w:pPr>
      <w:r>
        <w:rPr>
          <w:b/>
        </w:rPr>
        <w:t>ESPECIALIZACIÓN</w:t>
      </w:r>
      <w:r w:rsidR="005443EB">
        <w:rPr>
          <w:b/>
        </w:rPr>
        <w:t xml:space="preserve"> EN BASES DE DATOS</w:t>
      </w:r>
    </w:p>
    <w:p w14:paraId="17682BAA" w14:textId="0F7E5914" w:rsidR="005443EB" w:rsidRPr="00A446D8" w:rsidRDefault="005443EB" w:rsidP="006D5861">
      <w:pPr>
        <w:spacing w:line="240" w:lineRule="auto"/>
        <w:jc w:val="center"/>
        <w:rPr>
          <w:b/>
        </w:rPr>
      </w:pPr>
      <w:r>
        <w:rPr>
          <w:b/>
        </w:rPr>
        <w:t xml:space="preserve">TUNJA </w:t>
      </w:r>
      <w:r w:rsidR="006D5861">
        <w:rPr>
          <w:b/>
        </w:rPr>
        <w:t>BOYACÁ</w:t>
      </w:r>
    </w:p>
    <w:p w14:paraId="125FE88F" w14:textId="77777777" w:rsidR="005443EB" w:rsidRDefault="005443EB" w:rsidP="006D5861">
      <w:pPr>
        <w:spacing w:after="200" w:line="240" w:lineRule="auto"/>
        <w:jc w:val="center"/>
        <w:rPr>
          <w:b/>
        </w:rPr>
      </w:pPr>
      <w:r w:rsidRPr="00A446D8">
        <w:rPr>
          <w:b/>
        </w:rPr>
        <w:t>20</w:t>
      </w:r>
      <w:r>
        <w:rPr>
          <w:b/>
        </w:rPr>
        <w:t>23</w:t>
      </w:r>
      <w:r>
        <w:rPr>
          <w:b/>
        </w:rPr>
        <w:br w:type="page"/>
      </w:r>
    </w:p>
    <w:p w14:paraId="208D8E9E" w14:textId="77777777" w:rsidR="00BA5726" w:rsidRDefault="00BA5726" w:rsidP="006D5861">
      <w:pPr>
        <w:pStyle w:val="Sinespaciado"/>
        <w:rPr>
          <w:rFonts w:cs="Arial"/>
        </w:rPr>
      </w:pPr>
      <w:r>
        <w:rPr>
          <w:rFonts w:cs="Arial"/>
        </w:rPr>
        <w:lastRenderedPageBreak/>
        <w:t>AGRADECIMIENTOS</w:t>
      </w:r>
    </w:p>
    <w:p w14:paraId="71A4F8BF" w14:textId="77777777" w:rsidR="000B250B" w:rsidRPr="005443EB" w:rsidRDefault="000B250B" w:rsidP="006D5861">
      <w:pPr>
        <w:spacing w:line="240" w:lineRule="auto"/>
      </w:pPr>
      <w:r>
        <w:t>Agradecimiento a nuestros padres por el apoyo y a nuestro</w:t>
      </w:r>
      <w:r w:rsidRPr="005443EB">
        <w:t xml:space="preserve"> Asesor Temático</w:t>
      </w:r>
    </w:p>
    <w:p w14:paraId="309E1A17" w14:textId="43A75F85" w:rsidR="00BA5726" w:rsidRDefault="000B250B" w:rsidP="006D5861">
      <w:pPr>
        <w:spacing w:line="240" w:lineRule="auto"/>
      </w:pPr>
      <w:r w:rsidRPr="005443EB">
        <w:t>Jonat</w:t>
      </w:r>
      <w:r>
        <w:t>t</w:t>
      </w:r>
      <w:r w:rsidRPr="005443EB">
        <w:t xml:space="preserve">an Andrez Blanco </w:t>
      </w:r>
      <w:r>
        <w:t>por su apoyo y asesorías.</w:t>
      </w:r>
    </w:p>
    <w:p w14:paraId="3C5BC2EA" w14:textId="77777777" w:rsidR="00BA5726" w:rsidRDefault="00BA5726" w:rsidP="006D5861">
      <w:pPr>
        <w:spacing w:after="200" w:line="240" w:lineRule="auto"/>
        <w:jc w:val="left"/>
        <w:rPr>
          <w:rFonts w:cs="Arial"/>
          <w:b/>
        </w:rPr>
      </w:pPr>
      <w:r>
        <w:rPr>
          <w:rFonts w:cs="Arial"/>
        </w:rPr>
        <w:br w:type="page"/>
      </w:r>
    </w:p>
    <w:p w14:paraId="27516DB1" w14:textId="77777777" w:rsidR="00BA5726" w:rsidRDefault="00BA5726" w:rsidP="006D5861">
      <w:pPr>
        <w:pStyle w:val="Sinespaciado"/>
        <w:rPr>
          <w:rFonts w:cs="Arial"/>
        </w:rPr>
      </w:pPr>
      <w:r>
        <w:rPr>
          <w:rFonts w:cs="Arial"/>
        </w:rPr>
        <w:lastRenderedPageBreak/>
        <w:t>CONTENIDO</w:t>
      </w:r>
    </w:p>
    <w:sdt>
      <w:sdtPr>
        <w:rPr>
          <w:rFonts w:ascii="Arial" w:hAnsi="Arial" w:cs="Arial"/>
          <w:b w:val="0"/>
          <w:bCs w:val="0"/>
          <w:caps w:val="0"/>
          <w:sz w:val="22"/>
          <w:szCs w:val="22"/>
          <w:lang w:val="es-ES"/>
        </w:rPr>
        <w:id w:val="2108149875"/>
        <w:docPartObj>
          <w:docPartGallery w:val="Table of Contents"/>
          <w:docPartUnique/>
        </w:docPartObj>
      </w:sdtPr>
      <w:sdtEndPr>
        <w:rPr>
          <w:noProof/>
          <w:lang w:val="es-CO"/>
        </w:rPr>
      </w:sdtEndPr>
      <w:sdtContent>
        <w:p w14:paraId="67BFAA84" w14:textId="099C8251" w:rsidR="00865BD0" w:rsidRPr="002A33B6" w:rsidRDefault="000B250B">
          <w:pPr>
            <w:pStyle w:val="TDC1"/>
            <w:tabs>
              <w:tab w:val="right" w:leader="dot" w:pos="8828"/>
            </w:tabs>
            <w:rPr>
              <w:rFonts w:ascii="Arial" w:eastAsiaTheme="minorEastAsia" w:hAnsi="Arial" w:cs="Arial"/>
              <w:b w:val="0"/>
              <w:bCs w:val="0"/>
              <w:caps w:val="0"/>
              <w:noProof/>
              <w:kern w:val="2"/>
              <w:sz w:val="22"/>
              <w:szCs w:val="22"/>
              <w:lang w:eastAsia="es-CO"/>
              <w14:ligatures w14:val="standardContextual"/>
            </w:rPr>
          </w:pPr>
          <w:r w:rsidRPr="002A33B6">
            <w:rPr>
              <w:rFonts w:ascii="Arial" w:hAnsi="Arial" w:cs="Arial"/>
              <w:b w:val="0"/>
              <w:bCs w:val="0"/>
              <w:sz w:val="22"/>
              <w:szCs w:val="22"/>
            </w:rPr>
            <w:fldChar w:fldCharType="begin"/>
          </w:r>
          <w:r w:rsidRPr="002A33B6">
            <w:rPr>
              <w:rFonts w:ascii="Arial" w:hAnsi="Arial" w:cs="Arial"/>
              <w:sz w:val="22"/>
              <w:szCs w:val="22"/>
            </w:rPr>
            <w:instrText>TOC \o "1-3" \h \z \u</w:instrText>
          </w:r>
          <w:r w:rsidRPr="002A33B6">
            <w:rPr>
              <w:rFonts w:ascii="Arial" w:hAnsi="Arial" w:cs="Arial"/>
              <w:b w:val="0"/>
              <w:bCs w:val="0"/>
              <w:sz w:val="22"/>
              <w:szCs w:val="22"/>
            </w:rPr>
            <w:fldChar w:fldCharType="separate"/>
          </w:r>
          <w:hyperlink w:anchor="_Toc151315979" w:history="1">
            <w:r w:rsidR="00865BD0" w:rsidRPr="002A33B6">
              <w:rPr>
                <w:rStyle w:val="Hipervnculo"/>
                <w:rFonts w:ascii="Arial" w:hAnsi="Arial" w:cs="Arial"/>
                <w:noProof/>
                <w:sz w:val="22"/>
                <w:szCs w:val="22"/>
              </w:rPr>
              <w:t>RESUMEN</w:t>
            </w:r>
            <w:r w:rsidR="00865BD0" w:rsidRPr="002A33B6">
              <w:rPr>
                <w:rFonts w:ascii="Arial" w:hAnsi="Arial" w:cs="Arial"/>
                <w:noProof/>
                <w:webHidden/>
                <w:sz w:val="22"/>
                <w:szCs w:val="22"/>
              </w:rPr>
              <w:tab/>
            </w:r>
            <w:r w:rsidR="00865BD0" w:rsidRPr="002A33B6">
              <w:rPr>
                <w:rFonts w:ascii="Arial" w:hAnsi="Arial" w:cs="Arial"/>
                <w:noProof/>
                <w:webHidden/>
                <w:sz w:val="22"/>
                <w:szCs w:val="22"/>
              </w:rPr>
              <w:fldChar w:fldCharType="begin"/>
            </w:r>
            <w:r w:rsidR="00865BD0" w:rsidRPr="002A33B6">
              <w:rPr>
                <w:rFonts w:ascii="Arial" w:hAnsi="Arial" w:cs="Arial"/>
                <w:noProof/>
                <w:webHidden/>
                <w:sz w:val="22"/>
                <w:szCs w:val="22"/>
              </w:rPr>
              <w:instrText xml:space="preserve"> PAGEREF _Toc151315979 \h </w:instrText>
            </w:r>
            <w:r w:rsidR="00865BD0" w:rsidRPr="002A33B6">
              <w:rPr>
                <w:rFonts w:ascii="Arial" w:hAnsi="Arial" w:cs="Arial"/>
                <w:noProof/>
                <w:webHidden/>
                <w:sz w:val="22"/>
                <w:szCs w:val="22"/>
              </w:rPr>
            </w:r>
            <w:r w:rsidR="00865BD0" w:rsidRPr="002A33B6">
              <w:rPr>
                <w:rFonts w:ascii="Arial" w:hAnsi="Arial" w:cs="Arial"/>
                <w:noProof/>
                <w:webHidden/>
                <w:sz w:val="22"/>
                <w:szCs w:val="22"/>
              </w:rPr>
              <w:fldChar w:fldCharType="separate"/>
            </w:r>
            <w:r w:rsidR="00865BD0" w:rsidRPr="002A33B6">
              <w:rPr>
                <w:rFonts w:ascii="Arial" w:hAnsi="Arial" w:cs="Arial"/>
                <w:noProof/>
                <w:webHidden/>
                <w:sz w:val="22"/>
                <w:szCs w:val="22"/>
              </w:rPr>
              <w:t>9</w:t>
            </w:r>
            <w:r w:rsidR="00865BD0" w:rsidRPr="002A33B6">
              <w:rPr>
                <w:rFonts w:ascii="Arial" w:hAnsi="Arial" w:cs="Arial"/>
                <w:noProof/>
                <w:webHidden/>
                <w:sz w:val="22"/>
                <w:szCs w:val="22"/>
              </w:rPr>
              <w:fldChar w:fldCharType="end"/>
            </w:r>
          </w:hyperlink>
        </w:p>
        <w:p w14:paraId="3EFD8A75" w14:textId="075C8720" w:rsidR="00865BD0" w:rsidRPr="002A33B6" w:rsidRDefault="00865BD0">
          <w:pPr>
            <w:pStyle w:val="TDC1"/>
            <w:tabs>
              <w:tab w:val="left" w:pos="480"/>
              <w:tab w:val="right" w:leader="dot" w:pos="8828"/>
            </w:tabs>
            <w:rPr>
              <w:rFonts w:ascii="Arial" w:eastAsiaTheme="minorEastAsia" w:hAnsi="Arial" w:cs="Arial"/>
              <w:b w:val="0"/>
              <w:bCs w:val="0"/>
              <w:caps w:val="0"/>
              <w:noProof/>
              <w:kern w:val="2"/>
              <w:sz w:val="22"/>
              <w:szCs w:val="22"/>
              <w:lang w:eastAsia="es-CO"/>
              <w14:ligatures w14:val="standardContextual"/>
            </w:rPr>
          </w:pPr>
          <w:hyperlink w:anchor="_Toc151315980" w:history="1">
            <w:r w:rsidRPr="002A33B6">
              <w:rPr>
                <w:rStyle w:val="Hipervnculo"/>
                <w:rFonts w:ascii="Arial" w:hAnsi="Arial" w:cs="Arial"/>
                <w:noProof/>
                <w:sz w:val="22"/>
                <w:szCs w:val="22"/>
                <w:lang w:val="en-US"/>
              </w:rPr>
              <w:t>1.</w:t>
            </w:r>
            <w:r w:rsidRPr="002A33B6">
              <w:rPr>
                <w:rFonts w:ascii="Arial" w:eastAsiaTheme="minorEastAsia" w:hAnsi="Arial" w:cs="Arial"/>
                <w:b w:val="0"/>
                <w:bCs w:val="0"/>
                <w:caps w:val="0"/>
                <w:noProof/>
                <w:kern w:val="2"/>
                <w:sz w:val="22"/>
                <w:szCs w:val="22"/>
                <w:lang w:eastAsia="es-CO"/>
                <w14:ligatures w14:val="standardContextual"/>
              </w:rPr>
              <w:tab/>
            </w:r>
            <w:r w:rsidRPr="002A33B6">
              <w:rPr>
                <w:rStyle w:val="Hipervnculo"/>
                <w:rFonts w:ascii="Arial" w:hAnsi="Arial" w:cs="Arial"/>
                <w:noProof/>
                <w:sz w:val="22"/>
                <w:szCs w:val="22"/>
                <w:lang w:val="en-US"/>
              </w:rPr>
              <w:t>PROBLEMA DE INVESTIGAcion</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_Toc151315980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10</w:t>
            </w:r>
            <w:r w:rsidRPr="002A33B6">
              <w:rPr>
                <w:rFonts w:ascii="Arial" w:hAnsi="Arial" w:cs="Arial"/>
                <w:noProof/>
                <w:webHidden/>
                <w:sz w:val="22"/>
                <w:szCs w:val="22"/>
              </w:rPr>
              <w:fldChar w:fldCharType="end"/>
            </w:r>
          </w:hyperlink>
        </w:p>
        <w:p w14:paraId="1FB571B0" w14:textId="6375E19E" w:rsidR="00865BD0" w:rsidRPr="002A33B6" w:rsidRDefault="00865BD0">
          <w:pPr>
            <w:pStyle w:val="TDC1"/>
            <w:tabs>
              <w:tab w:val="left" w:pos="480"/>
              <w:tab w:val="right" w:leader="dot" w:pos="8828"/>
            </w:tabs>
            <w:rPr>
              <w:rFonts w:ascii="Arial" w:eastAsiaTheme="minorEastAsia" w:hAnsi="Arial" w:cs="Arial"/>
              <w:b w:val="0"/>
              <w:bCs w:val="0"/>
              <w:caps w:val="0"/>
              <w:noProof/>
              <w:kern w:val="2"/>
              <w:sz w:val="22"/>
              <w:szCs w:val="22"/>
              <w:lang w:eastAsia="es-CO"/>
              <w14:ligatures w14:val="standardContextual"/>
            </w:rPr>
          </w:pPr>
          <w:hyperlink w:anchor="_Toc151315981" w:history="1">
            <w:r w:rsidRPr="002A33B6">
              <w:rPr>
                <w:rStyle w:val="Hipervnculo"/>
                <w:rFonts w:ascii="Arial" w:hAnsi="Arial" w:cs="Arial"/>
                <w:noProof/>
                <w:sz w:val="22"/>
                <w:szCs w:val="22"/>
                <w:lang w:val="en-US"/>
              </w:rPr>
              <w:t>2.</w:t>
            </w:r>
            <w:r w:rsidRPr="002A33B6">
              <w:rPr>
                <w:rFonts w:ascii="Arial" w:eastAsiaTheme="minorEastAsia" w:hAnsi="Arial" w:cs="Arial"/>
                <w:b w:val="0"/>
                <w:bCs w:val="0"/>
                <w:caps w:val="0"/>
                <w:noProof/>
                <w:kern w:val="2"/>
                <w:sz w:val="22"/>
                <w:szCs w:val="22"/>
                <w:lang w:eastAsia="es-CO"/>
                <w14:ligatures w14:val="standardContextual"/>
              </w:rPr>
              <w:tab/>
            </w:r>
            <w:r w:rsidRPr="002A33B6">
              <w:rPr>
                <w:rStyle w:val="Hipervnculo"/>
                <w:rFonts w:ascii="Arial" w:hAnsi="Arial" w:cs="Arial"/>
                <w:noProof/>
                <w:sz w:val="22"/>
                <w:szCs w:val="22"/>
                <w:shd w:val="clear" w:color="auto" w:fill="FFFFFF"/>
              </w:rPr>
              <w:t>Resultados del proyecto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_Toc151315981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12</w:t>
            </w:r>
            <w:r w:rsidRPr="002A33B6">
              <w:rPr>
                <w:rFonts w:ascii="Arial" w:hAnsi="Arial" w:cs="Arial"/>
                <w:noProof/>
                <w:webHidden/>
                <w:sz w:val="22"/>
                <w:szCs w:val="22"/>
              </w:rPr>
              <w:fldChar w:fldCharType="end"/>
            </w:r>
          </w:hyperlink>
        </w:p>
        <w:p w14:paraId="0ED735D9" w14:textId="26399262"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82" w:history="1">
            <w:r w:rsidRPr="002A33B6">
              <w:rPr>
                <w:rStyle w:val="Hipervnculo"/>
                <w:rFonts w:ascii="Arial" w:hAnsi="Arial" w:cs="Arial"/>
                <w:noProof/>
                <w:sz w:val="22"/>
                <w:szCs w:val="22"/>
              </w:rPr>
              <w:t>2.1.</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 Segmentaciones estudiantes por sus características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_Toc151315982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12</w:t>
            </w:r>
            <w:r w:rsidRPr="002A33B6">
              <w:rPr>
                <w:rFonts w:ascii="Arial" w:hAnsi="Arial" w:cs="Arial"/>
                <w:noProof/>
                <w:webHidden/>
                <w:sz w:val="22"/>
                <w:szCs w:val="22"/>
              </w:rPr>
              <w:fldChar w:fldCharType="end"/>
            </w:r>
          </w:hyperlink>
        </w:p>
        <w:p w14:paraId="71396F31" w14:textId="0805C382"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84" w:history="1">
            <w:r w:rsidRPr="002A33B6">
              <w:rPr>
                <w:rStyle w:val="Hipervnculo"/>
                <w:rFonts w:ascii="Arial" w:hAnsi="Arial" w:cs="Arial"/>
                <w:noProof/>
                <w:sz w:val="22"/>
                <w:szCs w:val="22"/>
              </w:rPr>
              <w:t>2.2.</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2. Segmentación estudiantes tipo de colegio.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_Toc151315984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12</w:t>
            </w:r>
            <w:r w:rsidRPr="002A33B6">
              <w:rPr>
                <w:rFonts w:ascii="Arial" w:hAnsi="Arial" w:cs="Arial"/>
                <w:noProof/>
                <w:webHidden/>
                <w:sz w:val="22"/>
                <w:szCs w:val="22"/>
              </w:rPr>
              <w:fldChar w:fldCharType="end"/>
            </w:r>
          </w:hyperlink>
        </w:p>
        <w:p w14:paraId="436B8ED5" w14:textId="6D090BC4"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85" w:history="1">
            <w:r w:rsidRPr="002A33B6">
              <w:rPr>
                <w:rStyle w:val="Hipervnculo"/>
                <w:rFonts w:ascii="Arial" w:hAnsi="Arial" w:cs="Arial"/>
                <w:noProof/>
                <w:sz w:val="22"/>
                <w:szCs w:val="22"/>
              </w:rPr>
              <w:t>2.3.</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3. Segmentaciones estudiantes por la cantidad de personas que viven en su hogar.</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_Toc151315985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13</w:t>
            </w:r>
            <w:r w:rsidRPr="002A33B6">
              <w:rPr>
                <w:rFonts w:ascii="Arial" w:hAnsi="Arial" w:cs="Arial"/>
                <w:noProof/>
                <w:webHidden/>
                <w:sz w:val="22"/>
                <w:szCs w:val="22"/>
              </w:rPr>
              <w:fldChar w:fldCharType="end"/>
            </w:r>
          </w:hyperlink>
        </w:p>
        <w:p w14:paraId="105347BD" w14:textId="0FF53249"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86" w:history="1">
            <w:r w:rsidRPr="002A33B6">
              <w:rPr>
                <w:rStyle w:val="Hipervnculo"/>
                <w:rFonts w:ascii="Arial" w:hAnsi="Arial" w:cs="Arial"/>
                <w:noProof/>
                <w:sz w:val="22"/>
                <w:szCs w:val="22"/>
              </w:rPr>
              <w:t>2.4.</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4. Puntajes por el tipo de colegio Oficial y No Oficial.</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_Toc151315986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14</w:t>
            </w:r>
            <w:r w:rsidRPr="002A33B6">
              <w:rPr>
                <w:rFonts w:ascii="Arial" w:hAnsi="Arial" w:cs="Arial"/>
                <w:noProof/>
                <w:webHidden/>
                <w:sz w:val="22"/>
                <w:szCs w:val="22"/>
              </w:rPr>
              <w:fldChar w:fldCharType="end"/>
            </w:r>
          </w:hyperlink>
        </w:p>
        <w:p w14:paraId="65F3E6A3" w14:textId="1D8944E2"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87" w:history="1">
            <w:r w:rsidRPr="002A33B6">
              <w:rPr>
                <w:rStyle w:val="Hipervnculo"/>
                <w:rFonts w:ascii="Arial" w:hAnsi="Arial" w:cs="Arial"/>
                <w:noProof/>
                <w:sz w:val="22"/>
                <w:szCs w:val="22"/>
              </w:rPr>
              <w:t>2.5.</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5. Puntajes por jornada del colegio.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_Toc151315987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14</w:t>
            </w:r>
            <w:r w:rsidRPr="002A33B6">
              <w:rPr>
                <w:rFonts w:ascii="Arial" w:hAnsi="Arial" w:cs="Arial"/>
                <w:noProof/>
                <w:webHidden/>
                <w:sz w:val="22"/>
                <w:szCs w:val="22"/>
              </w:rPr>
              <w:fldChar w:fldCharType="end"/>
            </w:r>
          </w:hyperlink>
        </w:p>
        <w:p w14:paraId="58E3F845" w14:textId="3DA15BF1"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88" w:history="1">
            <w:r w:rsidRPr="002A33B6">
              <w:rPr>
                <w:rStyle w:val="Hipervnculo"/>
                <w:rFonts w:ascii="Arial" w:hAnsi="Arial" w:cs="Arial"/>
                <w:noProof/>
                <w:sz w:val="22"/>
                <w:szCs w:val="22"/>
              </w:rPr>
              <w:t>2.6.</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6. Puntajes por genero del colegio.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_Toc151315988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15</w:t>
            </w:r>
            <w:r w:rsidRPr="002A33B6">
              <w:rPr>
                <w:rFonts w:ascii="Arial" w:hAnsi="Arial" w:cs="Arial"/>
                <w:noProof/>
                <w:webHidden/>
                <w:sz w:val="22"/>
                <w:szCs w:val="22"/>
              </w:rPr>
              <w:fldChar w:fldCharType="end"/>
            </w:r>
          </w:hyperlink>
        </w:p>
        <w:p w14:paraId="3CB84EFA" w14:textId="62F811C9"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89" w:history="1">
            <w:r w:rsidRPr="002A33B6">
              <w:rPr>
                <w:rStyle w:val="Hipervnculo"/>
                <w:rFonts w:ascii="Arial" w:hAnsi="Arial" w:cs="Arial"/>
                <w:noProof/>
                <w:sz w:val="22"/>
                <w:szCs w:val="22"/>
              </w:rPr>
              <w:t>2.7.</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7. Puntajes por si el Colegio es Bilingüe.</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_Toc151315989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16</w:t>
            </w:r>
            <w:r w:rsidRPr="002A33B6">
              <w:rPr>
                <w:rFonts w:ascii="Arial" w:hAnsi="Arial" w:cs="Arial"/>
                <w:noProof/>
                <w:webHidden/>
                <w:sz w:val="22"/>
                <w:szCs w:val="22"/>
              </w:rPr>
              <w:fldChar w:fldCharType="end"/>
            </w:r>
          </w:hyperlink>
        </w:p>
        <w:p w14:paraId="05BA937B" w14:textId="48E3AA77"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0" w:history="1">
            <w:r w:rsidRPr="002A33B6">
              <w:rPr>
                <w:rStyle w:val="Hipervnculo"/>
                <w:rFonts w:ascii="Arial" w:hAnsi="Arial" w:cs="Arial"/>
                <w:noProof/>
                <w:sz w:val="22"/>
                <w:szCs w:val="22"/>
              </w:rPr>
              <w:t>2.8.</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8. Puntajes por enfoque/nivel académico del colegio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_Toc151315990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17</w:t>
            </w:r>
            <w:r w:rsidRPr="002A33B6">
              <w:rPr>
                <w:rFonts w:ascii="Arial" w:hAnsi="Arial" w:cs="Arial"/>
                <w:noProof/>
                <w:webHidden/>
                <w:sz w:val="22"/>
                <w:szCs w:val="22"/>
              </w:rPr>
              <w:fldChar w:fldCharType="end"/>
            </w:r>
          </w:hyperlink>
        </w:p>
        <w:p w14:paraId="61B8942C" w14:textId="52AD2044"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1" w:history="1">
            <w:r w:rsidRPr="002A33B6">
              <w:rPr>
                <w:rStyle w:val="Hipervnculo"/>
                <w:rFonts w:ascii="Arial" w:hAnsi="Arial" w:cs="Arial"/>
                <w:noProof/>
                <w:sz w:val="22"/>
                <w:szCs w:val="22"/>
              </w:rPr>
              <w:t>2.9.</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9. Puntajes por calendario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_Toc151315991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18</w:t>
            </w:r>
            <w:r w:rsidRPr="002A33B6">
              <w:rPr>
                <w:rFonts w:ascii="Arial" w:hAnsi="Arial" w:cs="Arial"/>
                <w:noProof/>
                <w:webHidden/>
                <w:sz w:val="22"/>
                <w:szCs w:val="22"/>
              </w:rPr>
              <w:fldChar w:fldCharType="end"/>
            </w:r>
          </w:hyperlink>
        </w:p>
        <w:p w14:paraId="0119488F" w14:textId="6893F138"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2" w:history="1">
            <w:r w:rsidRPr="002A33B6">
              <w:rPr>
                <w:rStyle w:val="Hipervnculo"/>
                <w:rFonts w:ascii="Arial" w:hAnsi="Arial" w:cs="Arial"/>
                <w:noProof/>
                <w:sz w:val="22"/>
                <w:szCs w:val="22"/>
              </w:rPr>
              <w:t>2.10.</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10. Puntajes por tipo de documento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_Toc151315992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19</w:t>
            </w:r>
            <w:r w:rsidRPr="002A33B6">
              <w:rPr>
                <w:rFonts w:ascii="Arial" w:hAnsi="Arial" w:cs="Arial"/>
                <w:noProof/>
                <w:webHidden/>
                <w:sz w:val="22"/>
                <w:szCs w:val="22"/>
              </w:rPr>
              <w:fldChar w:fldCharType="end"/>
            </w:r>
          </w:hyperlink>
        </w:p>
        <w:p w14:paraId="420150FE" w14:textId="3CAB0D89"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3" w:history="1">
            <w:r w:rsidRPr="002A33B6">
              <w:rPr>
                <w:rStyle w:val="Hipervnculo"/>
                <w:rFonts w:ascii="Arial" w:hAnsi="Arial" w:cs="Arial"/>
                <w:noProof/>
                <w:sz w:val="22"/>
                <w:szCs w:val="22"/>
              </w:rPr>
              <w:t>2.11.</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11. Puntajes por Genero de estudiante</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_Toc151315993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20</w:t>
            </w:r>
            <w:r w:rsidRPr="002A33B6">
              <w:rPr>
                <w:rFonts w:ascii="Arial" w:hAnsi="Arial" w:cs="Arial"/>
                <w:noProof/>
                <w:webHidden/>
                <w:sz w:val="22"/>
                <w:szCs w:val="22"/>
              </w:rPr>
              <w:fldChar w:fldCharType="end"/>
            </w:r>
          </w:hyperlink>
        </w:p>
        <w:p w14:paraId="478CFF35" w14:textId="3BC44D10"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4" w:history="1">
            <w:r w:rsidRPr="002A33B6">
              <w:rPr>
                <w:rStyle w:val="Hipervnculo"/>
                <w:rFonts w:ascii="Arial" w:hAnsi="Arial" w:cs="Arial"/>
                <w:noProof/>
                <w:sz w:val="22"/>
                <w:szCs w:val="22"/>
              </w:rPr>
              <w:t>2.12.</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12. Resultados en relación si la familia del estudiante tiene carro.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_Toc151315994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21</w:t>
            </w:r>
            <w:r w:rsidRPr="002A33B6">
              <w:rPr>
                <w:rFonts w:ascii="Arial" w:hAnsi="Arial" w:cs="Arial"/>
                <w:noProof/>
                <w:webHidden/>
                <w:sz w:val="22"/>
                <w:szCs w:val="22"/>
              </w:rPr>
              <w:fldChar w:fldCharType="end"/>
            </w:r>
          </w:hyperlink>
        </w:p>
        <w:p w14:paraId="07277EE1" w14:textId="0BA1A477"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5" w:history="1">
            <w:r w:rsidRPr="002A33B6">
              <w:rPr>
                <w:rStyle w:val="Hipervnculo"/>
                <w:rFonts w:ascii="Arial" w:hAnsi="Arial" w:cs="Arial"/>
                <w:noProof/>
                <w:sz w:val="22"/>
                <w:szCs w:val="22"/>
              </w:rPr>
              <w:t>2.13.</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13. Resultados en relación si la familia del estudiante tiene computador.</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_Toc151315995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21</w:t>
            </w:r>
            <w:r w:rsidRPr="002A33B6">
              <w:rPr>
                <w:rFonts w:ascii="Arial" w:hAnsi="Arial" w:cs="Arial"/>
                <w:noProof/>
                <w:webHidden/>
                <w:sz w:val="22"/>
                <w:szCs w:val="22"/>
              </w:rPr>
              <w:fldChar w:fldCharType="end"/>
            </w:r>
          </w:hyperlink>
        </w:p>
        <w:p w14:paraId="113B436D" w14:textId="67C3642D"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6" w:history="1">
            <w:r w:rsidRPr="002A33B6">
              <w:rPr>
                <w:rStyle w:val="Hipervnculo"/>
                <w:rFonts w:ascii="Arial" w:hAnsi="Arial" w:cs="Arial"/>
                <w:noProof/>
                <w:sz w:val="22"/>
                <w:szCs w:val="22"/>
              </w:rPr>
              <w:t>2.14.</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14. Resultados en relación si la familia del estudiante tiene internet</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_Toc151315996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22</w:t>
            </w:r>
            <w:r w:rsidRPr="002A33B6">
              <w:rPr>
                <w:rFonts w:ascii="Arial" w:hAnsi="Arial" w:cs="Arial"/>
                <w:noProof/>
                <w:webHidden/>
                <w:sz w:val="22"/>
                <w:szCs w:val="22"/>
              </w:rPr>
              <w:fldChar w:fldCharType="end"/>
            </w:r>
          </w:hyperlink>
        </w:p>
        <w:p w14:paraId="29965D3A" w14:textId="7C38AE77"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7" w:history="1">
            <w:r w:rsidRPr="002A33B6">
              <w:rPr>
                <w:rStyle w:val="Hipervnculo"/>
                <w:rFonts w:ascii="Arial" w:hAnsi="Arial" w:cs="Arial"/>
                <w:noProof/>
                <w:sz w:val="22"/>
                <w:szCs w:val="22"/>
              </w:rPr>
              <w:t>2.15.</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15. Resultados en relación si la familia del estudiante tiene lavadora.</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_Toc151315997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23</w:t>
            </w:r>
            <w:r w:rsidRPr="002A33B6">
              <w:rPr>
                <w:rFonts w:ascii="Arial" w:hAnsi="Arial" w:cs="Arial"/>
                <w:noProof/>
                <w:webHidden/>
                <w:sz w:val="22"/>
                <w:szCs w:val="22"/>
              </w:rPr>
              <w:fldChar w:fldCharType="end"/>
            </w:r>
          </w:hyperlink>
        </w:p>
        <w:p w14:paraId="08834F7E" w14:textId="2C055C4B"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8" w:history="1">
            <w:r w:rsidRPr="002A33B6">
              <w:rPr>
                <w:rStyle w:val="Hipervnculo"/>
                <w:rFonts w:ascii="Arial" w:hAnsi="Arial" w:cs="Arial"/>
                <w:noProof/>
                <w:sz w:val="22"/>
                <w:szCs w:val="22"/>
              </w:rPr>
              <w:t>2.16.</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16. Resultados en relación al estrato del estudiante.</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_Toc151315998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24</w:t>
            </w:r>
            <w:r w:rsidRPr="002A33B6">
              <w:rPr>
                <w:rFonts w:ascii="Arial" w:hAnsi="Arial" w:cs="Arial"/>
                <w:noProof/>
                <w:webHidden/>
                <w:sz w:val="22"/>
                <w:szCs w:val="22"/>
              </w:rPr>
              <w:fldChar w:fldCharType="end"/>
            </w:r>
          </w:hyperlink>
        </w:p>
        <w:p w14:paraId="308D4AF3" w14:textId="5A943E25"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5999" w:history="1">
            <w:r w:rsidRPr="002A33B6">
              <w:rPr>
                <w:rStyle w:val="Hipervnculo"/>
                <w:rFonts w:ascii="Arial" w:hAnsi="Arial" w:cs="Arial"/>
                <w:noProof/>
                <w:sz w:val="22"/>
                <w:szCs w:val="22"/>
              </w:rPr>
              <w:t>2.17.</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17. Resultados en relación al número de cuartos en el hogar del estudiante.</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_Toc151315999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24</w:t>
            </w:r>
            <w:r w:rsidRPr="002A33B6">
              <w:rPr>
                <w:rFonts w:ascii="Arial" w:hAnsi="Arial" w:cs="Arial"/>
                <w:noProof/>
                <w:webHidden/>
                <w:sz w:val="22"/>
                <w:szCs w:val="22"/>
              </w:rPr>
              <w:fldChar w:fldCharType="end"/>
            </w:r>
          </w:hyperlink>
        </w:p>
        <w:p w14:paraId="37810C44" w14:textId="4446BE5C"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6000" w:history="1">
            <w:r w:rsidRPr="002A33B6">
              <w:rPr>
                <w:rStyle w:val="Hipervnculo"/>
                <w:rFonts w:ascii="Arial" w:hAnsi="Arial" w:cs="Arial"/>
                <w:noProof/>
                <w:sz w:val="22"/>
                <w:szCs w:val="22"/>
              </w:rPr>
              <w:t>2.18.</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Resultado 18. Resultados en relación a las personas que viven en el hogar</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_Toc151316000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26</w:t>
            </w:r>
            <w:r w:rsidRPr="002A33B6">
              <w:rPr>
                <w:rFonts w:ascii="Arial" w:hAnsi="Arial" w:cs="Arial"/>
                <w:noProof/>
                <w:webHidden/>
                <w:sz w:val="22"/>
                <w:szCs w:val="22"/>
              </w:rPr>
              <w:fldChar w:fldCharType="end"/>
            </w:r>
          </w:hyperlink>
        </w:p>
        <w:p w14:paraId="6CC06B2F" w14:textId="62E325FB" w:rsidR="00865BD0" w:rsidRPr="002A33B6" w:rsidRDefault="00865BD0">
          <w:pPr>
            <w:pStyle w:val="TDC1"/>
            <w:tabs>
              <w:tab w:val="left" w:pos="480"/>
              <w:tab w:val="right" w:leader="dot" w:pos="8828"/>
            </w:tabs>
            <w:rPr>
              <w:rFonts w:ascii="Arial" w:eastAsiaTheme="minorEastAsia" w:hAnsi="Arial" w:cs="Arial"/>
              <w:b w:val="0"/>
              <w:bCs w:val="0"/>
              <w:caps w:val="0"/>
              <w:noProof/>
              <w:kern w:val="2"/>
              <w:sz w:val="22"/>
              <w:szCs w:val="22"/>
              <w:lang w:eastAsia="es-CO"/>
              <w14:ligatures w14:val="standardContextual"/>
            </w:rPr>
          </w:pPr>
          <w:hyperlink w:anchor="_Toc151316001" w:history="1">
            <w:r w:rsidRPr="002A33B6">
              <w:rPr>
                <w:rStyle w:val="Hipervnculo"/>
                <w:rFonts w:ascii="Arial" w:hAnsi="Arial" w:cs="Arial"/>
                <w:noProof/>
                <w:sz w:val="22"/>
                <w:szCs w:val="22"/>
                <w:lang w:val="en-US"/>
              </w:rPr>
              <w:t>3.</w:t>
            </w:r>
            <w:r w:rsidRPr="002A33B6">
              <w:rPr>
                <w:rFonts w:ascii="Arial" w:eastAsiaTheme="minorEastAsia" w:hAnsi="Arial" w:cs="Arial"/>
                <w:b w:val="0"/>
                <w:bCs w:val="0"/>
                <w:caps w:val="0"/>
                <w:noProof/>
                <w:kern w:val="2"/>
                <w:sz w:val="22"/>
                <w:szCs w:val="22"/>
                <w:lang w:eastAsia="es-CO"/>
                <w14:ligatures w14:val="standardContextual"/>
              </w:rPr>
              <w:tab/>
            </w:r>
            <w:r w:rsidRPr="002A33B6">
              <w:rPr>
                <w:rStyle w:val="Hipervnculo"/>
                <w:rFonts w:ascii="Arial" w:hAnsi="Arial" w:cs="Arial"/>
                <w:noProof/>
                <w:sz w:val="22"/>
                <w:szCs w:val="22"/>
                <w:lang w:val="en-US"/>
              </w:rPr>
              <w:t>diseño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_Toc151316001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27</w:t>
            </w:r>
            <w:r w:rsidRPr="002A33B6">
              <w:rPr>
                <w:rFonts w:ascii="Arial" w:hAnsi="Arial" w:cs="Arial"/>
                <w:noProof/>
                <w:webHidden/>
                <w:sz w:val="22"/>
                <w:szCs w:val="22"/>
              </w:rPr>
              <w:fldChar w:fldCharType="end"/>
            </w:r>
          </w:hyperlink>
        </w:p>
        <w:p w14:paraId="2CDCEC27" w14:textId="69AD2035"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6002" w:history="1">
            <w:r w:rsidRPr="002A33B6">
              <w:rPr>
                <w:rStyle w:val="Hipervnculo"/>
                <w:rFonts w:ascii="Arial" w:eastAsia="Times New Roman" w:hAnsi="Arial" w:cs="Arial"/>
                <w:noProof/>
                <w:sz w:val="22"/>
                <w:szCs w:val="22"/>
                <w:lang w:eastAsia="es-MX"/>
              </w:rPr>
              <w:t>3.1.</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Informe del análisis de los resultados de las Pruebas Saber 11</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_Toc151316002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27</w:t>
            </w:r>
            <w:r w:rsidRPr="002A33B6">
              <w:rPr>
                <w:rFonts w:ascii="Arial" w:hAnsi="Arial" w:cs="Arial"/>
                <w:noProof/>
                <w:webHidden/>
                <w:sz w:val="22"/>
                <w:szCs w:val="22"/>
              </w:rPr>
              <w:fldChar w:fldCharType="end"/>
            </w:r>
          </w:hyperlink>
        </w:p>
        <w:p w14:paraId="325C543C" w14:textId="34FCD3B9"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03" w:history="1">
            <w:r w:rsidRPr="002A33B6">
              <w:rPr>
                <w:rStyle w:val="Hipervnculo"/>
                <w:rFonts w:ascii="Arial" w:eastAsia="Times New Roman" w:hAnsi="Arial" w:cs="Arial"/>
                <w:noProof/>
                <w:sz w:val="22"/>
                <w:szCs w:val="22"/>
                <w:lang w:eastAsia="es-MX"/>
              </w:rPr>
              <w:t>3.1.1.</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Selección de la base de datos del Gobierno Colombiano como fuente primaria de la información</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_Toc151316003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27</w:t>
            </w:r>
            <w:r w:rsidRPr="002A33B6">
              <w:rPr>
                <w:rFonts w:ascii="Arial" w:hAnsi="Arial" w:cs="Arial"/>
                <w:noProof/>
                <w:webHidden/>
                <w:sz w:val="22"/>
                <w:szCs w:val="22"/>
              </w:rPr>
              <w:fldChar w:fldCharType="end"/>
            </w:r>
          </w:hyperlink>
        </w:p>
        <w:p w14:paraId="1B1840E4" w14:textId="0C8A743D"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04" w:history="1">
            <w:r w:rsidRPr="002A33B6">
              <w:rPr>
                <w:rStyle w:val="Hipervnculo"/>
                <w:rFonts w:ascii="Arial" w:eastAsia="Times New Roman" w:hAnsi="Arial" w:cs="Arial"/>
                <w:noProof/>
                <w:sz w:val="22"/>
                <w:szCs w:val="22"/>
                <w:lang w:eastAsia="es-MX"/>
              </w:rPr>
              <w:t>3.1.2.</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Elección de la Plataforma Nacional de Datos Abiertos como el canal de búsqueda del set de datos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_Toc151316004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27</w:t>
            </w:r>
            <w:r w:rsidRPr="002A33B6">
              <w:rPr>
                <w:rFonts w:ascii="Arial" w:hAnsi="Arial" w:cs="Arial"/>
                <w:noProof/>
                <w:webHidden/>
                <w:sz w:val="22"/>
                <w:szCs w:val="22"/>
              </w:rPr>
              <w:fldChar w:fldCharType="end"/>
            </w:r>
          </w:hyperlink>
        </w:p>
        <w:p w14:paraId="0C7E1C0F" w14:textId="6094D194"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05" w:history="1">
            <w:r w:rsidRPr="002A33B6">
              <w:rPr>
                <w:rStyle w:val="Hipervnculo"/>
                <w:rFonts w:ascii="Arial" w:eastAsia="Times New Roman" w:hAnsi="Arial" w:cs="Arial"/>
                <w:noProof/>
                <w:sz w:val="22"/>
                <w:szCs w:val="22"/>
                <w:lang w:eastAsia="es-MX"/>
              </w:rPr>
              <w:t>3.1.3.</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Búsqueda y descarga del set de datos de los resultados consolidados de las Pruebas Saber 11, desde el año 2010 al año 2022</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_Toc151316005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27</w:t>
            </w:r>
            <w:r w:rsidRPr="002A33B6">
              <w:rPr>
                <w:rFonts w:ascii="Arial" w:hAnsi="Arial" w:cs="Arial"/>
                <w:noProof/>
                <w:webHidden/>
                <w:sz w:val="22"/>
                <w:szCs w:val="22"/>
              </w:rPr>
              <w:fldChar w:fldCharType="end"/>
            </w:r>
          </w:hyperlink>
        </w:p>
        <w:p w14:paraId="5D072BE3" w14:textId="199CEA21"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06" w:history="1">
            <w:r w:rsidRPr="002A33B6">
              <w:rPr>
                <w:rStyle w:val="Hipervnculo"/>
                <w:rFonts w:ascii="Arial" w:eastAsia="Times New Roman" w:hAnsi="Arial" w:cs="Arial"/>
                <w:noProof/>
                <w:sz w:val="22"/>
                <w:szCs w:val="22"/>
                <w:lang w:eastAsia="es-MX"/>
              </w:rPr>
              <w:t>3.1.4.</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Determinación como población objetivo los participantes que presentan las Pruebas Saber 11 desde el año 2010 al año 2022</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_Toc151316006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28</w:t>
            </w:r>
            <w:r w:rsidRPr="002A33B6">
              <w:rPr>
                <w:rFonts w:ascii="Arial" w:hAnsi="Arial" w:cs="Arial"/>
                <w:noProof/>
                <w:webHidden/>
                <w:sz w:val="22"/>
                <w:szCs w:val="22"/>
              </w:rPr>
              <w:fldChar w:fldCharType="end"/>
            </w:r>
          </w:hyperlink>
        </w:p>
        <w:p w14:paraId="772B8565" w14:textId="733461FD"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6007" w:history="1">
            <w:r w:rsidRPr="002A33B6">
              <w:rPr>
                <w:rStyle w:val="Hipervnculo"/>
                <w:rFonts w:ascii="Arial" w:eastAsia="Times New Roman" w:hAnsi="Arial" w:cs="Arial"/>
                <w:noProof/>
                <w:sz w:val="22"/>
                <w:szCs w:val="22"/>
                <w:lang w:eastAsia="es-MX"/>
              </w:rPr>
              <w:t>3.2.</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Base de datos información de los resultados de la Pruebas Saber 11</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_Toc151316007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28</w:t>
            </w:r>
            <w:r w:rsidRPr="002A33B6">
              <w:rPr>
                <w:rFonts w:ascii="Arial" w:hAnsi="Arial" w:cs="Arial"/>
                <w:noProof/>
                <w:webHidden/>
                <w:sz w:val="22"/>
                <w:szCs w:val="22"/>
              </w:rPr>
              <w:fldChar w:fldCharType="end"/>
            </w:r>
          </w:hyperlink>
        </w:p>
        <w:p w14:paraId="5BA95D0A" w14:textId="6BC4CB09"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08" w:history="1">
            <w:r w:rsidRPr="002A33B6">
              <w:rPr>
                <w:rStyle w:val="Hipervnculo"/>
                <w:rFonts w:ascii="Arial" w:eastAsia="Times New Roman" w:hAnsi="Arial" w:cs="Arial"/>
                <w:noProof/>
                <w:sz w:val="22"/>
                <w:szCs w:val="22"/>
                <w:lang w:eastAsia="es-MX"/>
              </w:rPr>
              <w:t>3.2.1.</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Selección de SQL server como gestor de la base de datos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_Toc151316008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28</w:t>
            </w:r>
            <w:r w:rsidRPr="002A33B6">
              <w:rPr>
                <w:rFonts w:ascii="Arial" w:hAnsi="Arial" w:cs="Arial"/>
                <w:noProof/>
                <w:webHidden/>
                <w:sz w:val="22"/>
                <w:szCs w:val="22"/>
              </w:rPr>
              <w:fldChar w:fldCharType="end"/>
            </w:r>
          </w:hyperlink>
        </w:p>
        <w:p w14:paraId="0B633176" w14:textId="0ED1B0BA"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09" w:history="1">
            <w:r w:rsidRPr="002A33B6">
              <w:rPr>
                <w:rStyle w:val="Hipervnculo"/>
                <w:rFonts w:ascii="Arial" w:eastAsia="Times New Roman" w:hAnsi="Arial" w:cs="Arial"/>
                <w:noProof/>
                <w:sz w:val="22"/>
                <w:szCs w:val="22"/>
                <w:lang w:eastAsia="es-MX"/>
              </w:rPr>
              <w:t>3.2.2.</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Diseño y creación de la tabla que contiene los datos consolidados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_Toc151316009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28</w:t>
            </w:r>
            <w:r w:rsidRPr="002A33B6">
              <w:rPr>
                <w:rFonts w:ascii="Arial" w:hAnsi="Arial" w:cs="Arial"/>
                <w:noProof/>
                <w:webHidden/>
                <w:sz w:val="22"/>
                <w:szCs w:val="22"/>
              </w:rPr>
              <w:fldChar w:fldCharType="end"/>
            </w:r>
          </w:hyperlink>
        </w:p>
        <w:p w14:paraId="776D33C3" w14:textId="5E3F7983"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10" w:history="1">
            <w:r w:rsidRPr="002A33B6">
              <w:rPr>
                <w:rStyle w:val="Hipervnculo"/>
                <w:rFonts w:ascii="Arial" w:eastAsia="Times New Roman" w:hAnsi="Arial" w:cs="Arial"/>
                <w:noProof/>
                <w:sz w:val="22"/>
                <w:szCs w:val="22"/>
                <w:lang w:eastAsia="es-MX"/>
              </w:rPr>
              <w:t>3.2.3.</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Diseño de la transformación y carga de los datos fuente a la base de datos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_Toc151316010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29</w:t>
            </w:r>
            <w:r w:rsidRPr="002A33B6">
              <w:rPr>
                <w:rFonts w:ascii="Arial" w:hAnsi="Arial" w:cs="Arial"/>
                <w:noProof/>
                <w:webHidden/>
                <w:sz w:val="22"/>
                <w:szCs w:val="22"/>
              </w:rPr>
              <w:fldChar w:fldCharType="end"/>
            </w:r>
          </w:hyperlink>
        </w:p>
        <w:p w14:paraId="3367AD03" w14:textId="7CBE914C"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6011" w:history="1">
            <w:r w:rsidRPr="002A33B6">
              <w:rPr>
                <w:rStyle w:val="Hipervnculo"/>
                <w:rFonts w:ascii="Arial" w:eastAsia="Times New Roman" w:hAnsi="Arial" w:cs="Arial"/>
                <w:noProof/>
                <w:sz w:val="22"/>
                <w:szCs w:val="22"/>
                <w:lang w:eastAsia="es-MX"/>
              </w:rPr>
              <w:t>3.3.</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Análisis de los datos recolectados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_Toc151316011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31</w:t>
            </w:r>
            <w:r w:rsidRPr="002A33B6">
              <w:rPr>
                <w:rFonts w:ascii="Arial" w:hAnsi="Arial" w:cs="Arial"/>
                <w:noProof/>
                <w:webHidden/>
                <w:sz w:val="22"/>
                <w:szCs w:val="22"/>
              </w:rPr>
              <w:fldChar w:fldCharType="end"/>
            </w:r>
          </w:hyperlink>
        </w:p>
        <w:p w14:paraId="2B651898" w14:textId="6DF9633E"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6012" w:history="1">
            <w:r w:rsidRPr="002A33B6">
              <w:rPr>
                <w:rStyle w:val="Hipervnculo"/>
                <w:rFonts w:ascii="Arial" w:eastAsia="Times New Roman" w:hAnsi="Arial" w:cs="Arial"/>
                <w:noProof/>
                <w:sz w:val="22"/>
                <w:szCs w:val="22"/>
                <w:lang w:eastAsia="es-MX"/>
              </w:rPr>
              <w:t>3.4.</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Diseño del modelo dimensional Kimball</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_Toc151316012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34</w:t>
            </w:r>
            <w:r w:rsidRPr="002A33B6">
              <w:rPr>
                <w:rFonts w:ascii="Arial" w:hAnsi="Arial" w:cs="Arial"/>
                <w:noProof/>
                <w:webHidden/>
                <w:sz w:val="22"/>
                <w:szCs w:val="22"/>
              </w:rPr>
              <w:fldChar w:fldCharType="end"/>
            </w:r>
          </w:hyperlink>
        </w:p>
        <w:p w14:paraId="606D4427" w14:textId="55407CB0"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13" w:history="1">
            <w:r w:rsidRPr="002A33B6">
              <w:rPr>
                <w:rStyle w:val="Hipervnculo"/>
                <w:rFonts w:ascii="Arial" w:eastAsia="Times New Roman" w:hAnsi="Arial" w:cs="Arial"/>
                <w:noProof/>
                <w:sz w:val="22"/>
                <w:szCs w:val="22"/>
                <w:lang w:eastAsia="es-MX"/>
              </w:rPr>
              <w:t>3.4.1.</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Dimensión Tiempo: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_Toc151316013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34</w:t>
            </w:r>
            <w:r w:rsidRPr="002A33B6">
              <w:rPr>
                <w:rFonts w:ascii="Arial" w:hAnsi="Arial" w:cs="Arial"/>
                <w:noProof/>
                <w:webHidden/>
                <w:sz w:val="22"/>
                <w:szCs w:val="22"/>
              </w:rPr>
              <w:fldChar w:fldCharType="end"/>
            </w:r>
          </w:hyperlink>
        </w:p>
        <w:p w14:paraId="5ADC6A34" w14:textId="7BB5DAA1"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14" w:history="1">
            <w:r w:rsidRPr="002A33B6">
              <w:rPr>
                <w:rStyle w:val="Hipervnculo"/>
                <w:rFonts w:ascii="Arial" w:hAnsi="Arial" w:cs="Arial"/>
                <w:noProof/>
                <w:sz w:val="22"/>
                <w:szCs w:val="22"/>
              </w:rPr>
              <w:t>3.4.2.</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hAnsi="Arial" w:cs="Arial"/>
                <w:noProof/>
                <w:sz w:val="22"/>
                <w:szCs w:val="22"/>
              </w:rPr>
              <w:t>Dimensión resultados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_Toc151316014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34</w:t>
            </w:r>
            <w:r w:rsidRPr="002A33B6">
              <w:rPr>
                <w:rFonts w:ascii="Arial" w:hAnsi="Arial" w:cs="Arial"/>
                <w:noProof/>
                <w:webHidden/>
                <w:sz w:val="22"/>
                <w:szCs w:val="22"/>
              </w:rPr>
              <w:fldChar w:fldCharType="end"/>
            </w:r>
          </w:hyperlink>
        </w:p>
        <w:p w14:paraId="54E32528" w14:textId="4C04B14D"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15" w:history="1">
            <w:r w:rsidRPr="002A33B6">
              <w:rPr>
                <w:rStyle w:val="Hipervnculo"/>
                <w:rFonts w:ascii="Arial" w:eastAsia="Times New Roman" w:hAnsi="Arial" w:cs="Arial"/>
                <w:noProof/>
                <w:sz w:val="22"/>
                <w:szCs w:val="22"/>
                <w:lang w:eastAsia="es-MX"/>
              </w:rPr>
              <w:t>3.4.3.</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hAnsi="Arial" w:cs="Arial"/>
                <w:noProof/>
                <w:sz w:val="22"/>
                <w:szCs w:val="22"/>
              </w:rPr>
              <w:t>Dimensión factores socioeconómicos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_Toc151316015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35</w:t>
            </w:r>
            <w:r w:rsidRPr="002A33B6">
              <w:rPr>
                <w:rFonts w:ascii="Arial" w:hAnsi="Arial" w:cs="Arial"/>
                <w:noProof/>
                <w:webHidden/>
                <w:sz w:val="22"/>
                <w:szCs w:val="22"/>
              </w:rPr>
              <w:fldChar w:fldCharType="end"/>
            </w:r>
          </w:hyperlink>
        </w:p>
        <w:p w14:paraId="29154853" w14:textId="077D876B"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16" w:history="1">
            <w:r w:rsidRPr="002A33B6">
              <w:rPr>
                <w:rStyle w:val="Hipervnculo"/>
                <w:rFonts w:ascii="Arial" w:eastAsia="Times New Roman" w:hAnsi="Arial" w:cs="Arial"/>
                <w:noProof/>
                <w:sz w:val="22"/>
                <w:szCs w:val="22"/>
                <w:lang w:eastAsia="es-MX"/>
              </w:rPr>
              <w:t>3.4.4.</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hAnsi="Arial" w:cs="Arial"/>
                <w:noProof/>
                <w:sz w:val="22"/>
                <w:szCs w:val="22"/>
              </w:rPr>
              <w:t>Dimensión estudiante</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_Toc151316016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35</w:t>
            </w:r>
            <w:r w:rsidRPr="002A33B6">
              <w:rPr>
                <w:rFonts w:ascii="Arial" w:hAnsi="Arial" w:cs="Arial"/>
                <w:noProof/>
                <w:webHidden/>
                <w:sz w:val="22"/>
                <w:szCs w:val="22"/>
              </w:rPr>
              <w:fldChar w:fldCharType="end"/>
            </w:r>
          </w:hyperlink>
        </w:p>
        <w:p w14:paraId="308454FF" w14:textId="70C80DDD"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17" w:history="1">
            <w:r w:rsidRPr="002A33B6">
              <w:rPr>
                <w:rStyle w:val="Hipervnculo"/>
                <w:rFonts w:ascii="Arial" w:eastAsia="Times New Roman" w:hAnsi="Arial" w:cs="Arial"/>
                <w:noProof/>
                <w:sz w:val="22"/>
                <w:szCs w:val="22"/>
                <w:lang w:eastAsia="es-MX"/>
              </w:rPr>
              <w:t>3.4.5.</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Dimensión colegio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_Toc151316017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35</w:t>
            </w:r>
            <w:r w:rsidRPr="002A33B6">
              <w:rPr>
                <w:rFonts w:ascii="Arial" w:hAnsi="Arial" w:cs="Arial"/>
                <w:noProof/>
                <w:webHidden/>
                <w:sz w:val="22"/>
                <w:szCs w:val="22"/>
              </w:rPr>
              <w:fldChar w:fldCharType="end"/>
            </w:r>
          </w:hyperlink>
        </w:p>
        <w:p w14:paraId="5FBD80FE" w14:textId="38D39ECA"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18" w:history="1">
            <w:r w:rsidRPr="002A33B6">
              <w:rPr>
                <w:rStyle w:val="Hipervnculo"/>
                <w:rFonts w:ascii="Arial" w:hAnsi="Arial" w:cs="Arial"/>
                <w:noProof/>
                <w:sz w:val="22"/>
                <w:szCs w:val="22"/>
              </w:rPr>
              <w:t>3.4.6.</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hAnsi="Arial" w:cs="Arial"/>
                <w:noProof/>
                <w:sz w:val="22"/>
                <w:szCs w:val="22"/>
              </w:rPr>
              <w:t>Facttable resultados saber 11</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_Toc151316018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36</w:t>
            </w:r>
            <w:r w:rsidRPr="002A33B6">
              <w:rPr>
                <w:rFonts w:ascii="Arial" w:hAnsi="Arial" w:cs="Arial"/>
                <w:noProof/>
                <w:webHidden/>
                <w:sz w:val="22"/>
                <w:szCs w:val="22"/>
              </w:rPr>
              <w:fldChar w:fldCharType="end"/>
            </w:r>
          </w:hyperlink>
        </w:p>
        <w:p w14:paraId="040A7F9F" w14:textId="386E8620"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6019" w:history="1">
            <w:r w:rsidRPr="002A33B6">
              <w:rPr>
                <w:rStyle w:val="Hipervnculo"/>
                <w:rFonts w:ascii="Arial" w:eastAsia="Times New Roman" w:hAnsi="Arial" w:cs="Arial"/>
                <w:noProof/>
                <w:sz w:val="22"/>
                <w:szCs w:val="22"/>
                <w:lang w:eastAsia="es-MX"/>
              </w:rPr>
              <w:t>3.5.</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hAnsi="Arial" w:cs="Arial"/>
                <w:noProof/>
                <w:sz w:val="22"/>
                <w:szCs w:val="22"/>
              </w:rPr>
              <w:t>Determinación de las relaciones entre los factores socioeconómicos y los resultados de las Pruebas Saber 11</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_Toc151316019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37</w:t>
            </w:r>
            <w:r w:rsidRPr="002A33B6">
              <w:rPr>
                <w:rFonts w:ascii="Arial" w:hAnsi="Arial" w:cs="Arial"/>
                <w:noProof/>
                <w:webHidden/>
                <w:sz w:val="22"/>
                <w:szCs w:val="22"/>
              </w:rPr>
              <w:fldChar w:fldCharType="end"/>
            </w:r>
          </w:hyperlink>
        </w:p>
        <w:p w14:paraId="21CEA718" w14:textId="4DA50FC2" w:rsidR="00865BD0" w:rsidRPr="002A33B6" w:rsidRDefault="00865BD0">
          <w:pPr>
            <w:pStyle w:val="TDC3"/>
            <w:tabs>
              <w:tab w:val="right" w:leader="dot" w:pos="8828"/>
            </w:tabs>
            <w:rPr>
              <w:rFonts w:ascii="Arial" w:eastAsiaTheme="minorEastAsia" w:hAnsi="Arial" w:cs="Arial"/>
              <w:i w:val="0"/>
              <w:iCs w:val="0"/>
              <w:noProof/>
              <w:kern w:val="2"/>
              <w:sz w:val="22"/>
              <w:szCs w:val="22"/>
              <w:lang w:eastAsia="es-CO"/>
              <w14:ligatures w14:val="standardContextual"/>
            </w:rPr>
          </w:pPr>
          <w:hyperlink w:anchor="_Toc151316020" w:history="1">
            <w:r w:rsidRPr="002A33B6">
              <w:rPr>
                <w:rStyle w:val="Hipervnculo"/>
                <w:rFonts w:ascii="Arial" w:hAnsi="Arial" w:cs="Arial"/>
                <w:noProof/>
                <w:sz w:val="22"/>
                <w:szCs w:val="22"/>
              </w:rPr>
              <w:t>3.5.1. Identificar los Factores Socioeconómicos Relevantes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_Toc151316020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37</w:t>
            </w:r>
            <w:r w:rsidRPr="002A33B6">
              <w:rPr>
                <w:rFonts w:ascii="Arial" w:hAnsi="Arial" w:cs="Arial"/>
                <w:noProof/>
                <w:webHidden/>
                <w:sz w:val="22"/>
                <w:szCs w:val="22"/>
              </w:rPr>
              <w:fldChar w:fldCharType="end"/>
            </w:r>
          </w:hyperlink>
        </w:p>
        <w:p w14:paraId="0FECFD44" w14:textId="6157DF01" w:rsidR="00865BD0" w:rsidRPr="002A33B6" w:rsidRDefault="00865BD0">
          <w:pPr>
            <w:pStyle w:val="TDC3"/>
            <w:tabs>
              <w:tab w:val="right" w:leader="dot" w:pos="8828"/>
            </w:tabs>
            <w:rPr>
              <w:rFonts w:ascii="Arial" w:eastAsiaTheme="minorEastAsia" w:hAnsi="Arial" w:cs="Arial"/>
              <w:i w:val="0"/>
              <w:iCs w:val="0"/>
              <w:noProof/>
              <w:kern w:val="2"/>
              <w:sz w:val="22"/>
              <w:szCs w:val="22"/>
              <w:lang w:eastAsia="es-CO"/>
              <w14:ligatures w14:val="standardContextual"/>
            </w:rPr>
          </w:pPr>
          <w:hyperlink w:anchor="_Toc151316021" w:history="1">
            <w:r w:rsidRPr="002A33B6">
              <w:rPr>
                <w:rStyle w:val="Hipervnculo"/>
                <w:rFonts w:ascii="Arial" w:hAnsi="Arial" w:cs="Arial"/>
                <w:noProof/>
                <w:sz w:val="22"/>
                <w:szCs w:val="22"/>
              </w:rPr>
              <w:t>3.5.2. Recopilación de Datos Socioeconómicos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_Toc151316021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37</w:t>
            </w:r>
            <w:r w:rsidRPr="002A33B6">
              <w:rPr>
                <w:rFonts w:ascii="Arial" w:hAnsi="Arial" w:cs="Arial"/>
                <w:noProof/>
                <w:webHidden/>
                <w:sz w:val="22"/>
                <w:szCs w:val="22"/>
              </w:rPr>
              <w:fldChar w:fldCharType="end"/>
            </w:r>
          </w:hyperlink>
        </w:p>
        <w:p w14:paraId="11BCE05D" w14:textId="1D0CC052" w:rsidR="00865BD0" w:rsidRPr="002A33B6" w:rsidRDefault="00865BD0">
          <w:pPr>
            <w:pStyle w:val="TDC3"/>
            <w:tabs>
              <w:tab w:val="right" w:leader="dot" w:pos="8828"/>
            </w:tabs>
            <w:rPr>
              <w:rFonts w:ascii="Arial" w:eastAsiaTheme="minorEastAsia" w:hAnsi="Arial" w:cs="Arial"/>
              <w:i w:val="0"/>
              <w:iCs w:val="0"/>
              <w:noProof/>
              <w:kern w:val="2"/>
              <w:sz w:val="22"/>
              <w:szCs w:val="22"/>
              <w:lang w:eastAsia="es-CO"/>
              <w14:ligatures w14:val="standardContextual"/>
            </w:rPr>
          </w:pPr>
          <w:hyperlink w:anchor="_Toc151316022" w:history="1">
            <w:r w:rsidRPr="002A33B6">
              <w:rPr>
                <w:rStyle w:val="Hipervnculo"/>
                <w:rFonts w:ascii="Arial" w:hAnsi="Arial" w:cs="Arial"/>
                <w:noProof/>
                <w:sz w:val="22"/>
                <w:szCs w:val="22"/>
              </w:rPr>
              <w:t>3.5.3. Interpretación de Resultados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_Toc151316022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37</w:t>
            </w:r>
            <w:r w:rsidRPr="002A33B6">
              <w:rPr>
                <w:rFonts w:ascii="Arial" w:hAnsi="Arial" w:cs="Arial"/>
                <w:noProof/>
                <w:webHidden/>
                <w:sz w:val="22"/>
                <w:szCs w:val="22"/>
              </w:rPr>
              <w:fldChar w:fldCharType="end"/>
            </w:r>
          </w:hyperlink>
        </w:p>
        <w:p w14:paraId="15F80E47" w14:textId="1C437B71" w:rsidR="00865BD0" w:rsidRPr="002A33B6" w:rsidRDefault="00865BD0">
          <w:pPr>
            <w:pStyle w:val="TDC3"/>
            <w:tabs>
              <w:tab w:val="right" w:leader="dot" w:pos="8828"/>
            </w:tabs>
            <w:rPr>
              <w:rFonts w:ascii="Arial" w:eastAsiaTheme="minorEastAsia" w:hAnsi="Arial" w:cs="Arial"/>
              <w:i w:val="0"/>
              <w:iCs w:val="0"/>
              <w:noProof/>
              <w:kern w:val="2"/>
              <w:sz w:val="22"/>
              <w:szCs w:val="22"/>
              <w:lang w:eastAsia="es-CO"/>
              <w14:ligatures w14:val="standardContextual"/>
            </w:rPr>
          </w:pPr>
          <w:hyperlink w:anchor="_Toc151316023" w:history="1">
            <w:r w:rsidRPr="002A33B6">
              <w:rPr>
                <w:rStyle w:val="Hipervnculo"/>
                <w:rFonts w:ascii="Arial" w:hAnsi="Arial" w:cs="Arial"/>
                <w:noProof/>
                <w:sz w:val="22"/>
                <w:szCs w:val="22"/>
              </w:rPr>
              <w:t>3.5.4. Comunicación de Hallazgos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_Toc151316023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37</w:t>
            </w:r>
            <w:r w:rsidRPr="002A33B6">
              <w:rPr>
                <w:rFonts w:ascii="Arial" w:hAnsi="Arial" w:cs="Arial"/>
                <w:noProof/>
                <w:webHidden/>
                <w:sz w:val="22"/>
                <w:szCs w:val="22"/>
              </w:rPr>
              <w:fldChar w:fldCharType="end"/>
            </w:r>
          </w:hyperlink>
        </w:p>
        <w:p w14:paraId="68488000" w14:textId="65AA7DCB" w:rsidR="00865BD0" w:rsidRPr="002A33B6" w:rsidRDefault="00865BD0">
          <w:pPr>
            <w:pStyle w:val="TDC3"/>
            <w:tabs>
              <w:tab w:val="right" w:leader="dot" w:pos="8828"/>
            </w:tabs>
            <w:rPr>
              <w:rFonts w:ascii="Arial" w:eastAsiaTheme="minorEastAsia" w:hAnsi="Arial" w:cs="Arial"/>
              <w:i w:val="0"/>
              <w:iCs w:val="0"/>
              <w:noProof/>
              <w:kern w:val="2"/>
              <w:sz w:val="22"/>
              <w:szCs w:val="22"/>
              <w:lang w:eastAsia="es-CO"/>
              <w14:ligatures w14:val="standardContextual"/>
            </w:rPr>
          </w:pPr>
          <w:hyperlink w:anchor="_Toc151316024" w:history="1">
            <w:r w:rsidRPr="002A33B6">
              <w:rPr>
                <w:rStyle w:val="Hipervnculo"/>
                <w:rFonts w:ascii="Arial" w:hAnsi="Arial" w:cs="Arial"/>
                <w:noProof/>
                <w:sz w:val="22"/>
                <w:szCs w:val="22"/>
              </w:rPr>
              <w:t>3.5.5. Limitaciones y Recomendaciones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_Toc151316024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37</w:t>
            </w:r>
            <w:r w:rsidRPr="002A33B6">
              <w:rPr>
                <w:rFonts w:ascii="Arial" w:hAnsi="Arial" w:cs="Arial"/>
                <w:noProof/>
                <w:webHidden/>
                <w:sz w:val="22"/>
                <w:szCs w:val="22"/>
              </w:rPr>
              <w:fldChar w:fldCharType="end"/>
            </w:r>
          </w:hyperlink>
        </w:p>
        <w:p w14:paraId="40636168" w14:textId="6208E7EE" w:rsidR="00865BD0" w:rsidRPr="002A33B6" w:rsidRDefault="00865BD0">
          <w:pPr>
            <w:pStyle w:val="TDC1"/>
            <w:tabs>
              <w:tab w:val="left" w:pos="480"/>
              <w:tab w:val="right" w:leader="dot" w:pos="8828"/>
            </w:tabs>
            <w:rPr>
              <w:rFonts w:ascii="Arial" w:eastAsiaTheme="minorEastAsia" w:hAnsi="Arial" w:cs="Arial"/>
              <w:b w:val="0"/>
              <w:bCs w:val="0"/>
              <w:caps w:val="0"/>
              <w:noProof/>
              <w:kern w:val="2"/>
              <w:sz w:val="22"/>
              <w:szCs w:val="22"/>
              <w:lang w:eastAsia="es-CO"/>
              <w14:ligatures w14:val="standardContextual"/>
            </w:rPr>
          </w:pPr>
          <w:hyperlink w:anchor="_Toc151316025" w:history="1">
            <w:r w:rsidRPr="002A33B6">
              <w:rPr>
                <w:rStyle w:val="Hipervnculo"/>
                <w:rFonts w:ascii="Arial" w:hAnsi="Arial" w:cs="Arial"/>
                <w:noProof/>
                <w:sz w:val="22"/>
                <w:szCs w:val="22"/>
                <w:lang w:val="en-US"/>
              </w:rPr>
              <w:t>4.</w:t>
            </w:r>
            <w:r w:rsidRPr="002A33B6">
              <w:rPr>
                <w:rFonts w:ascii="Arial" w:eastAsiaTheme="minorEastAsia" w:hAnsi="Arial" w:cs="Arial"/>
                <w:b w:val="0"/>
                <w:bCs w:val="0"/>
                <w:caps w:val="0"/>
                <w:noProof/>
                <w:kern w:val="2"/>
                <w:sz w:val="22"/>
                <w:szCs w:val="22"/>
                <w:lang w:eastAsia="es-CO"/>
                <w14:ligatures w14:val="standardContextual"/>
              </w:rPr>
              <w:tab/>
            </w:r>
            <w:r w:rsidRPr="002A33B6">
              <w:rPr>
                <w:rStyle w:val="Hipervnculo"/>
                <w:rFonts w:ascii="Arial" w:hAnsi="Arial" w:cs="Arial"/>
                <w:noProof/>
                <w:sz w:val="22"/>
                <w:szCs w:val="22"/>
                <w:lang w:val="en-US"/>
              </w:rPr>
              <w:t>IMPLEMENTACIóN</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_Toc151316025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38</w:t>
            </w:r>
            <w:r w:rsidRPr="002A33B6">
              <w:rPr>
                <w:rFonts w:ascii="Arial" w:hAnsi="Arial" w:cs="Arial"/>
                <w:noProof/>
                <w:webHidden/>
                <w:sz w:val="22"/>
                <w:szCs w:val="22"/>
              </w:rPr>
              <w:fldChar w:fldCharType="end"/>
            </w:r>
          </w:hyperlink>
        </w:p>
        <w:p w14:paraId="3F9CB1B7" w14:textId="48D55AB4"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6026" w:history="1">
            <w:r w:rsidRPr="002A33B6">
              <w:rPr>
                <w:rStyle w:val="Hipervnculo"/>
                <w:rFonts w:ascii="Arial" w:eastAsia="Times New Roman" w:hAnsi="Arial" w:cs="Arial"/>
                <w:noProof/>
                <w:sz w:val="22"/>
                <w:szCs w:val="22"/>
                <w:lang w:eastAsia="es-MX"/>
              </w:rPr>
              <w:t>4.1.</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Creación de las dimensiones en la base de datos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_Toc151316026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38</w:t>
            </w:r>
            <w:r w:rsidRPr="002A33B6">
              <w:rPr>
                <w:rFonts w:ascii="Arial" w:hAnsi="Arial" w:cs="Arial"/>
                <w:noProof/>
                <w:webHidden/>
                <w:sz w:val="22"/>
                <w:szCs w:val="22"/>
              </w:rPr>
              <w:fldChar w:fldCharType="end"/>
            </w:r>
          </w:hyperlink>
        </w:p>
        <w:p w14:paraId="795A98A3" w14:textId="332518F3"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27" w:history="1">
            <w:r w:rsidRPr="002A33B6">
              <w:rPr>
                <w:rStyle w:val="Hipervnculo"/>
                <w:rFonts w:ascii="Arial" w:eastAsia="Times New Roman" w:hAnsi="Arial" w:cs="Arial"/>
                <w:noProof/>
                <w:sz w:val="22"/>
                <w:szCs w:val="22"/>
                <w:lang w:eastAsia="es-MX"/>
              </w:rPr>
              <w:t>4.1.1.</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Dimensión Tiempo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_Toc151316027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38</w:t>
            </w:r>
            <w:r w:rsidRPr="002A33B6">
              <w:rPr>
                <w:rFonts w:ascii="Arial" w:hAnsi="Arial" w:cs="Arial"/>
                <w:noProof/>
                <w:webHidden/>
                <w:sz w:val="22"/>
                <w:szCs w:val="22"/>
              </w:rPr>
              <w:fldChar w:fldCharType="end"/>
            </w:r>
          </w:hyperlink>
        </w:p>
        <w:p w14:paraId="239E9948" w14:textId="7F05721F"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28" w:history="1">
            <w:r w:rsidRPr="002A33B6">
              <w:rPr>
                <w:rStyle w:val="Hipervnculo"/>
                <w:rFonts w:ascii="Arial" w:eastAsia="Times New Roman" w:hAnsi="Arial" w:cs="Arial"/>
                <w:noProof/>
                <w:sz w:val="22"/>
                <w:szCs w:val="22"/>
                <w:lang w:eastAsia="es-MX"/>
              </w:rPr>
              <w:t>4.1.2.</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Dimensión Estudiante</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_Toc151316028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41</w:t>
            </w:r>
            <w:r w:rsidRPr="002A33B6">
              <w:rPr>
                <w:rFonts w:ascii="Arial" w:hAnsi="Arial" w:cs="Arial"/>
                <w:noProof/>
                <w:webHidden/>
                <w:sz w:val="22"/>
                <w:szCs w:val="22"/>
              </w:rPr>
              <w:fldChar w:fldCharType="end"/>
            </w:r>
          </w:hyperlink>
        </w:p>
        <w:p w14:paraId="166B2092" w14:textId="46A4D9A3"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29" w:history="1">
            <w:r w:rsidRPr="002A33B6">
              <w:rPr>
                <w:rStyle w:val="Hipervnculo"/>
                <w:rFonts w:ascii="Arial" w:eastAsia="Times New Roman" w:hAnsi="Arial" w:cs="Arial"/>
                <w:noProof/>
                <w:sz w:val="22"/>
                <w:szCs w:val="22"/>
                <w:lang w:eastAsia="es-MX"/>
              </w:rPr>
              <w:t>4.1.3.</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Dimensión Colegio</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_Toc151316029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47</w:t>
            </w:r>
            <w:r w:rsidRPr="002A33B6">
              <w:rPr>
                <w:rFonts w:ascii="Arial" w:hAnsi="Arial" w:cs="Arial"/>
                <w:noProof/>
                <w:webHidden/>
                <w:sz w:val="22"/>
                <w:szCs w:val="22"/>
              </w:rPr>
              <w:fldChar w:fldCharType="end"/>
            </w:r>
          </w:hyperlink>
        </w:p>
        <w:p w14:paraId="26CD4A78" w14:textId="1AA4882C"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6030" w:history="1">
            <w:r w:rsidRPr="002A33B6">
              <w:rPr>
                <w:rStyle w:val="Hipervnculo"/>
                <w:rFonts w:ascii="Arial" w:eastAsia="Times New Roman" w:hAnsi="Arial" w:cs="Arial"/>
                <w:noProof/>
                <w:sz w:val="22"/>
                <w:szCs w:val="22"/>
                <w:lang w:eastAsia="es-MX"/>
              </w:rPr>
              <w:t>4.1.4.</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Dimensión Resultados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_Toc151316030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53</w:t>
            </w:r>
            <w:r w:rsidRPr="002A33B6">
              <w:rPr>
                <w:rFonts w:ascii="Arial" w:hAnsi="Arial" w:cs="Arial"/>
                <w:noProof/>
                <w:webHidden/>
                <w:sz w:val="22"/>
                <w:szCs w:val="22"/>
              </w:rPr>
              <w:fldChar w:fldCharType="end"/>
            </w:r>
          </w:hyperlink>
        </w:p>
        <w:p w14:paraId="2CAEB7BC" w14:textId="1A7CE50E" w:rsidR="00865BD0" w:rsidRPr="002A33B6" w:rsidRDefault="00865BD0">
          <w:pPr>
            <w:pStyle w:val="TDC2"/>
            <w:tabs>
              <w:tab w:val="left" w:pos="960"/>
              <w:tab w:val="right" w:leader="dot" w:pos="8828"/>
            </w:tabs>
            <w:rPr>
              <w:rFonts w:ascii="Arial" w:eastAsiaTheme="minorEastAsia" w:hAnsi="Arial" w:cs="Arial"/>
              <w:smallCaps w:val="0"/>
              <w:noProof/>
              <w:kern w:val="2"/>
              <w:sz w:val="22"/>
              <w:szCs w:val="22"/>
              <w:lang w:eastAsia="es-CO"/>
              <w14:ligatures w14:val="standardContextual"/>
            </w:rPr>
          </w:pPr>
          <w:hyperlink w:anchor="_Toc151316031" w:history="1">
            <w:r w:rsidRPr="002A33B6">
              <w:rPr>
                <w:rStyle w:val="Hipervnculo"/>
                <w:rFonts w:ascii="Arial" w:eastAsia="Times New Roman" w:hAnsi="Arial" w:cs="Arial"/>
                <w:noProof/>
                <w:sz w:val="22"/>
                <w:szCs w:val="22"/>
                <w:lang w:eastAsia="es-MX"/>
              </w:rPr>
              <w:t>4.1.5.</w:t>
            </w:r>
            <w:r w:rsidRPr="002A33B6">
              <w:rPr>
                <w:rFonts w:ascii="Arial" w:eastAsiaTheme="minorEastAsia" w:hAnsi="Arial" w:cs="Arial"/>
                <w:smallCap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Dimensión factores socioeconómicos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_Toc151316031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58</w:t>
            </w:r>
            <w:r w:rsidRPr="002A33B6">
              <w:rPr>
                <w:rFonts w:ascii="Arial" w:hAnsi="Arial" w:cs="Arial"/>
                <w:noProof/>
                <w:webHidden/>
                <w:sz w:val="22"/>
                <w:szCs w:val="22"/>
              </w:rPr>
              <w:fldChar w:fldCharType="end"/>
            </w:r>
          </w:hyperlink>
        </w:p>
        <w:p w14:paraId="45CB6E7B" w14:textId="629D1A78" w:rsidR="00865BD0" w:rsidRPr="002A33B6" w:rsidRDefault="00865BD0">
          <w:pPr>
            <w:pStyle w:val="TDC3"/>
            <w:tabs>
              <w:tab w:val="left" w:pos="1200"/>
              <w:tab w:val="right" w:leader="dot" w:pos="8828"/>
            </w:tabs>
            <w:rPr>
              <w:rFonts w:ascii="Arial" w:eastAsiaTheme="minorEastAsia" w:hAnsi="Arial" w:cs="Arial"/>
              <w:i w:val="0"/>
              <w:iCs w:val="0"/>
              <w:noProof/>
              <w:kern w:val="2"/>
              <w:sz w:val="22"/>
              <w:szCs w:val="22"/>
              <w:lang w:eastAsia="es-CO"/>
              <w14:ligatures w14:val="standardContextual"/>
            </w:rPr>
          </w:pPr>
          <w:hyperlink w:anchor="_Toc151316032" w:history="1">
            <w:r w:rsidRPr="002A33B6">
              <w:rPr>
                <w:rStyle w:val="Hipervnculo"/>
                <w:rFonts w:ascii="Arial" w:eastAsia="Times New Roman" w:hAnsi="Arial" w:cs="Arial"/>
                <w:noProof/>
                <w:sz w:val="22"/>
                <w:szCs w:val="22"/>
                <w:lang w:eastAsia="es-MX"/>
              </w:rPr>
              <w:t>4.1.6.</w:t>
            </w:r>
            <w:r w:rsidRPr="002A33B6">
              <w:rPr>
                <w:rFonts w:ascii="Arial" w:eastAsiaTheme="minorEastAsia" w:hAnsi="Arial" w:cs="Arial"/>
                <w:i w:val="0"/>
                <w:iCs w:val="0"/>
                <w:noProof/>
                <w:kern w:val="2"/>
                <w:sz w:val="22"/>
                <w:szCs w:val="22"/>
                <w:lang w:eastAsia="es-CO"/>
                <w14:ligatures w14:val="standardContextual"/>
              </w:rPr>
              <w:tab/>
            </w:r>
            <w:r w:rsidRPr="002A33B6">
              <w:rPr>
                <w:rStyle w:val="Hipervnculo"/>
                <w:rFonts w:ascii="Arial" w:eastAsia="Times New Roman" w:hAnsi="Arial" w:cs="Arial"/>
                <w:noProof/>
                <w:sz w:val="22"/>
                <w:szCs w:val="22"/>
                <w:lang w:eastAsia="es-MX"/>
              </w:rPr>
              <w:t>FACT TABLE</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_Toc151316032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63</w:t>
            </w:r>
            <w:r w:rsidRPr="002A33B6">
              <w:rPr>
                <w:rFonts w:ascii="Arial" w:hAnsi="Arial" w:cs="Arial"/>
                <w:noProof/>
                <w:webHidden/>
                <w:sz w:val="22"/>
                <w:szCs w:val="22"/>
              </w:rPr>
              <w:fldChar w:fldCharType="end"/>
            </w:r>
          </w:hyperlink>
        </w:p>
        <w:p w14:paraId="285A2D97" w14:textId="173BA88B" w:rsidR="00865BD0" w:rsidRPr="002A33B6" w:rsidRDefault="00865BD0">
          <w:pPr>
            <w:pStyle w:val="TDC1"/>
            <w:tabs>
              <w:tab w:val="left" w:pos="480"/>
              <w:tab w:val="right" w:leader="dot" w:pos="8828"/>
            </w:tabs>
            <w:rPr>
              <w:rFonts w:ascii="Arial" w:eastAsiaTheme="minorEastAsia" w:hAnsi="Arial" w:cs="Arial"/>
              <w:b w:val="0"/>
              <w:bCs w:val="0"/>
              <w:caps w:val="0"/>
              <w:noProof/>
              <w:kern w:val="2"/>
              <w:sz w:val="22"/>
              <w:szCs w:val="22"/>
              <w:lang w:eastAsia="es-CO"/>
              <w14:ligatures w14:val="standardContextual"/>
            </w:rPr>
          </w:pPr>
          <w:hyperlink w:anchor="_Toc151316033" w:history="1">
            <w:r w:rsidRPr="002A33B6">
              <w:rPr>
                <w:rStyle w:val="Hipervnculo"/>
                <w:rFonts w:ascii="Arial" w:hAnsi="Arial" w:cs="Arial"/>
                <w:noProof/>
                <w:sz w:val="22"/>
                <w:szCs w:val="22"/>
                <w:lang w:val="en-US"/>
              </w:rPr>
              <w:t>5.</w:t>
            </w:r>
            <w:r w:rsidRPr="002A33B6">
              <w:rPr>
                <w:rFonts w:ascii="Arial" w:eastAsiaTheme="minorEastAsia" w:hAnsi="Arial" w:cs="Arial"/>
                <w:b w:val="0"/>
                <w:bCs w:val="0"/>
                <w:caps w:val="0"/>
                <w:noProof/>
                <w:kern w:val="2"/>
                <w:sz w:val="22"/>
                <w:szCs w:val="22"/>
                <w:lang w:eastAsia="es-CO"/>
                <w14:ligatures w14:val="standardContextual"/>
              </w:rPr>
              <w:tab/>
            </w:r>
            <w:r w:rsidRPr="002A33B6">
              <w:rPr>
                <w:rStyle w:val="Hipervnculo"/>
                <w:rFonts w:ascii="Arial" w:hAnsi="Arial" w:cs="Arial"/>
                <w:noProof/>
                <w:sz w:val="22"/>
                <w:szCs w:val="22"/>
                <w:lang w:val="en-US"/>
              </w:rPr>
              <w:t>ANALISIS DE LOS RESULTADOS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_Toc151316033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70</w:t>
            </w:r>
            <w:r w:rsidRPr="002A33B6">
              <w:rPr>
                <w:rFonts w:ascii="Arial" w:hAnsi="Arial" w:cs="Arial"/>
                <w:noProof/>
                <w:webHidden/>
                <w:sz w:val="22"/>
                <w:szCs w:val="22"/>
              </w:rPr>
              <w:fldChar w:fldCharType="end"/>
            </w:r>
          </w:hyperlink>
        </w:p>
        <w:p w14:paraId="2693C995" w14:textId="4CBB53D8" w:rsidR="00865BD0" w:rsidRPr="002A33B6" w:rsidRDefault="00865BD0">
          <w:pPr>
            <w:pStyle w:val="TDC1"/>
            <w:tabs>
              <w:tab w:val="left" w:pos="480"/>
              <w:tab w:val="right" w:leader="dot" w:pos="8828"/>
            </w:tabs>
            <w:rPr>
              <w:rFonts w:ascii="Arial" w:eastAsiaTheme="minorEastAsia" w:hAnsi="Arial" w:cs="Arial"/>
              <w:b w:val="0"/>
              <w:bCs w:val="0"/>
              <w:caps w:val="0"/>
              <w:noProof/>
              <w:kern w:val="2"/>
              <w:sz w:val="22"/>
              <w:szCs w:val="22"/>
              <w:lang w:eastAsia="es-CO"/>
              <w14:ligatures w14:val="standardContextual"/>
            </w:rPr>
          </w:pPr>
          <w:hyperlink w:anchor="_Toc151316034" w:history="1">
            <w:r w:rsidRPr="002A33B6">
              <w:rPr>
                <w:rStyle w:val="Hipervnculo"/>
                <w:rFonts w:ascii="Arial" w:hAnsi="Arial" w:cs="Arial"/>
                <w:noProof/>
                <w:sz w:val="22"/>
                <w:szCs w:val="22"/>
              </w:rPr>
              <w:t>6.</w:t>
            </w:r>
            <w:r w:rsidRPr="002A33B6">
              <w:rPr>
                <w:rFonts w:ascii="Arial" w:eastAsiaTheme="minorEastAsia" w:hAnsi="Arial" w:cs="Arial"/>
                <w:b w:val="0"/>
                <w:bCs w:val="0"/>
                <w:caps w:val="0"/>
                <w:noProof/>
                <w:kern w:val="2"/>
                <w:sz w:val="22"/>
                <w:szCs w:val="22"/>
                <w:lang w:eastAsia="es-CO"/>
                <w14:ligatures w14:val="standardContextual"/>
              </w:rPr>
              <w:tab/>
            </w:r>
            <w:r w:rsidRPr="002A33B6">
              <w:rPr>
                <w:rStyle w:val="Hipervnculo"/>
                <w:rFonts w:ascii="Arial" w:hAnsi="Arial" w:cs="Arial"/>
                <w:noProof/>
                <w:sz w:val="22"/>
                <w:szCs w:val="22"/>
              </w:rPr>
              <w:t>CONCLUSIONES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_Toc151316034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88</w:t>
            </w:r>
            <w:r w:rsidRPr="002A33B6">
              <w:rPr>
                <w:rFonts w:ascii="Arial" w:hAnsi="Arial" w:cs="Arial"/>
                <w:noProof/>
                <w:webHidden/>
                <w:sz w:val="22"/>
                <w:szCs w:val="22"/>
              </w:rPr>
              <w:fldChar w:fldCharType="end"/>
            </w:r>
          </w:hyperlink>
        </w:p>
        <w:p w14:paraId="0EA916CC" w14:textId="4836C521" w:rsidR="00865BD0" w:rsidRPr="002A33B6" w:rsidRDefault="00865BD0">
          <w:pPr>
            <w:pStyle w:val="TDC1"/>
            <w:tabs>
              <w:tab w:val="left" w:pos="480"/>
              <w:tab w:val="right" w:leader="dot" w:pos="8828"/>
            </w:tabs>
            <w:rPr>
              <w:rFonts w:ascii="Arial" w:eastAsiaTheme="minorEastAsia" w:hAnsi="Arial" w:cs="Arial"/>
              <w:b w:val="0"/>
              <w:bCs w:val="0"/>
              <w:caps w:val="0"/>
              <w:noProof/>
              <w:kern w:val="2"/>
              <w:sz w:val="22"/>
              <w:szCs w:val="22"/>
              <w:lang w:eastAsia="es-CO"/>
              <w14:ligatures w14:val="standardContextual"/>
            </w:rPr>
          </w:pPr>
          <w:hyperlink w:anchor="_Toc151316035" w:history="1">
            <w:r w:rsidRPr="002A33B6">
              <w:rPr>
                <w:rStyle w:val="Hipervnculo"/>
                <w:rFonts w:ascii="Arial" w:hAnsi="Arial" w:cs="Arial"/>
                <w:noProof/>
                <w:sz w:val="22"/>
                <w:szCs w:val="22"/>
              </w:rPr>
              <w:t>7.</w:t>
            </w:r>
            <w:r w:rsidRPr="002A33B6">
              <w:rPr>
                <w:rFonts w:ascii="Arial" w:eastAsiaTheme="minorEastAsia" w:hAnsi="Arial" w:cs="Arial"/>
                <w:b w:val="0"/>
                <w:bCs w:val="0"/>
                <w:caps w:val="0"/>
                <w:noProof/>
                <w:kern w:val="2"/>
                <w:sz w:val="22"/>
                <w:szCs w:val="22"/>
                <w:lang w:eastAsia="es-CO"/>
                <w14:ligatures w14:val="standardContextual"/>
              </w:rPr>
              <w:tab/>
            </w:r>
            <w:r w:rsidRPr="002A33B6">
              <w:rPr>
                <w:rStyle w:val="Hipervnculo"/>
                <w:rFonts w:ascii="Arial" w:hAnsi="Arial" w:cs="Arial"/>
                <w:noProof/>
                <w:sz w:val="22"/>
                <w:szCs w:val="22"/>
              </w:rPr>
              <w:t>REFERENCIAS</w:t>
            </w:r>
            <w:r w:rsidRPr="002A33B6">
              <w:rPr>
                <w:rFonts w:ascii="Arial" w:hAnsi="Arial" w:cs="Arial"/>
                <w:noProof/>
                <w:webHidden/>
                <w:sz w:val="22"/>
                <w:szCs w:val="22"/>
              </w:rPr>
              <w:tab/>
            </w:r>
            <w:r w:rsidRPr="002A33B6">
              <w:rPr>
                <w:rFonts w:ascii="Arial" w:hAnsi="Arial" w:cs="Arial"/>
                <w:noProof/>
                <w:webHidden/>
                <w:sz w:val="22"/>
                <w:szCs w:val="22"/>
              </w:rPr>
              <w:fldChar w:fldCharType="begin"/>
            </w:r>
            <w:r w:rsidRPr="002A33B6">
              <w:rPr>
                <w:rFonts w:ascii="Arial" w:hAnsi="Arial" w:cs="Arial"/>
                <w:noProof/>
                <w:webHidden/>
                <w:sz w:val="22"/>
                <w:szCs w:val="22"/>
              </w:rPr>
              <w:instrText xml:space="preserve"> PAGEREF _Toc151316035 \h </w:instrText>
            </w:r>
            <w:r w:rsidRPr="002A33B6">
              <w:rPr>
                <w:rFonts w:ascii="Arial" w:hAnsi="Arial" w:cs="Arial"/>
                <w:noProof/>
                <w:webHidden/>
                <w:sz w:val="22"/>
                <w:szCs w:val="22"/>
              </w:rPr>
            </w:r>
            <w:r w:rsidRPr="002A33B6">
              <w:rPr>
                <w:rFonts w:ascii="Arial" w:hAnsi="Arial" w:cs="Arial"/>
                <w:noProof/>
                <w:webHidden/>
                <w:sz w:val="22"/>
                <w:szCs w:val="22"/>
              </w:rPr>
              <w:fldChar w:fldCharType="separate"/>
            </w:r>
            <w:r w:rsidRPr="002A33B6">
              <w:rPr>
                <w:rFonts w:ascii="Arial" w:hAnsi="Arial" w:cs="Arial"/>
                <w:noProof/>
                <w:webHidden/>
                <w:sz w:val="22"/>
                <w:szCs w:val="22"/>
              </w:rPr>
              <w:t>90</w:t>
            </w:r>
            <w:r w:rsidRPr="002A33B6">
              <w:rPr>
                <w:rFonts w:ascii="Arial" w:hAnsi="Arial" w:cs="Arial"/>
                <w:noProof/>
                <w:webHidden/>
                <w:sz w:val="22"/>
                <w:szCs w:val="22"/>
              </w:rPr>
              <w:fldChar w:fldCharType="end"/>
            </w:r>
          </w:hyperlink>
        </w:p>
        <w:p w14:paraId="13A1ACE3" w14:textId="07DC5665" w:rsidR="00BA5726" w:rsidRPr="002A33B6" w:rsidRDefault="000B250B" w:rsidP="006D5861">
          <w:pPr>
            <w:spacing w:line="240" w:lineRule="auto"/>
            <w:rPr>
              <w:rFonts w:cs="Arial"/>
              <w:sz w:val="22"/>
            </w:rPr>
          </w:pPr>
          <w:r w:rsidRPr="002A33B6">
            <w:rPr>
              <w:rFonts w:cs="Arial"/>
              <w:b/>
              <w:bCs/>
              <w:noProof/>
              <w:sz w:val="22"/>
            </w:rPr>
            <w:fldChar w:fldCharType="end"/>
          </w:r>
        </w:p>
      </w:sdtContent>
    </w:sdt>
    <w:p w14:paraId="3C723092" w14:textId="77777777" w:rsidR="00BA5726" w:rsidRPr="002A33B6" w:rsidRDefault="00BA5726" w:rsidP="006D5861">
      <w:pPr>
        <w:spacing w:after="200" w:line="240" w:lineRule="auto"/>
        <w:jc w:val="left"/>
        <w:rPr>
          <w:rFonts w:cs="Arial"/>
          <w:b/>
          <w:sz w:val="22"/>
        </w:rPr>
      </w:pPr>
      <w:r w:rsidRPr="002A33B6">
        <w:rPr>
          <w:rFonts w:cs="Arial"/>
          <w:sz w:val="22"/>
        </w:rPr>
        <w:br w:type="page"/>
      </w:r>
    </w:p>
    <w:p w14:paraId="61F397F9" w14:textId="4685B56F" w:rsidR="00B13FFF" w:rsidRPr="002A33B6" w:rsidRDefault="0019329E" w:rsidP="006D5861">
      <w:pPr>
        <w:spacing w:line="240" w:lineRule="auto"/>
        <w:rPr>
          <w:rFonts w:cs="Arial"/>
          <w:b/>
          <w:bCs/>
          <w:sz w:val="22"/>
        </w:rPr>
      </w:pPr>
      <w:r w:rsidRPr="002A33B6">
        <w:rPr>
          <w:rFonts w:cs="Arial"/>
          <w:b/>
          <w:bCs/>
          <w:sz w:val="22"/>
        </w:rPr>
        <w:lastRenderedPageBreak/>
        <w:t xml:space="preserve">Tabla de Figuras </w:t>
      </w:r>
    </w:p>
    <w:p w14:paraId="46542DFC" w14:textId="77777777" w:rsidR="00D16B67" w:rsidRPr="002A33B6" w:rsidRDefault="00D16B67" w:rsidP="006D5861">
      <w:pPr>
        <w:spacing w:line="240" w:lineRule="auto"/>
        <w:rPr>
          <w:rFonts w:cs="Arial"/>
          <w:b/>
          <w:bCs/>
          <w:sz w:val="22"/>
        </w:rPr>
      </w:pPr>
    </w:p>
    <w:p w14:paraId="5FADAD90" w14:textId="5B29E800" w:rsidR="00865BD0" w:rsidRPr="002A33B6" w:rsidRDefault="0019329E">
      <w:pPr>
        <w:pStyle w:val="Tabladeilustraciones"/>
        <w:tabs>
          <w:tab w:val="right" w:leader="dot" w:pos="8828"/>
        </w:tabs>
        <w:rPr>
          <w:rFonts w:eastAsiaTheme="minorEastAsia" w:cs="Arial"/>
          <w:noProof/>
          <w:kern w:val="2"/>
          <w:sz w:val="22"/>
          <w:lang w:eastAsia="es-CO"/>
          <w14:ligatures w14:val="standardContextual"/>
        </w:rPr>
      </w:pPr>
      <w:r w:rsidRPr="002A33B6">
        <w:rPr>
          <w:rFonts w:cs="Arial"/>
          <w:sz w:val="22"/>
        </w:rPr>
        <w:fldChar w:fldCharType="begin"/>
      </w:r>
      <w:r w:rsidRPr="002A33B6">
        <w:rPr>
          <w:rFonts w:cs="Arial"/>
          <w:sz w:val="22"/>
        </w:rPr>
        <w:instrText xml:space="preserve"> TOC \h \z \c "Figura" </w:instrText>
      </w:r>
      <w:r w:rsidRPr="002A33B6">
        <w:rPr>
          <w:rFonts w:cs="Arial"/>
          <w:sz w:val="22"/>
        </w:rPr>
        <w:fldChar w:fldCharType="separate"/>
      </w:r>
      <w:hyperlink w:anchor="_Toc151316036" w:history="1">
        <w:r w:rsidR="00865BD0" w:rsidRPr="002A33B6">
          <w:rPr>
            <w:rStyle w:val="Hipervnculo"/>
            <w:rFonts w:cs="Arial"/>
            <w:noProof/>
            <w:sz w:val="22"/>
          </w:rPr>
          <w:t>Figura 1. Segmentaciones estudiantes por sus características</w:t>
        </w:r>
        <w:r w:rsidR="00865BD0" w:rsidRPr="002A33B6">
          <w:rPr>
            <w:rFonts w:cs="Arial"/>
            <w:noProof/>
            <w:webHidden/>
            <w:sz w:val="22"/>
          </w:rPr>
          <w:tab/>
        </w:r>
        <w:r w:rsidR="00865BD0" w:rsidRPr="002A33B6">
          <w:rPr>
            <w:rFonts w:cs="Arial"/>
            <w:noProof/>
            <w:webHidden/>
            <w:sz w:val="22"/>
          </w:rPr>
          <w:fldChar w:fldCharType="begin"/>
        </w:r>
        <w:r w:rsidR="00865BD0" w:rsidRPr="002A33B6">
          <w:rPr>
            <w:rFonts w:cs="Arial"/>
            <w:noProof/>
            <w:webHidden/>
            <w:sz w:val="22"/>
          </w:rPr>
          <w:instrText xml:space="preserve"> PAGEREF _Toc151316036 \h </w:instrText>
        </w:r>
        <w:r w:rsidR="00865BD0" w:rsidRPr="002A33B6">
          <w:rPr>
            <w:rFonts w:cs="Arial"/>
            <w:noProof/>
            <w:webHidden/>
            <w:sz w:val="22"/>
          </w:rPr>
        </w:r>
        <w:r w:rsidR="00865BD0" w:rsidRPr="002A33B6">
          <w:rPr>
            <w:rFonts w:cs="Arial"/>
            <w:noProof/>
            <w:webHidden/>
            <w:sz w:val="22"/>
          </w:rPr>
          <w:fldChar w:fldCharType="separate"/>
        </w:r>
        <w:r w:rsidR="00865BD0" w:rsidRPr="002A33B6">
          <w:rPr>
            <w:rFonts w:cs="Arial"/>
            <w:noProof/>
            <w:webHidden/>
            <w:sz w:val="22"/>
          </w:rPr>
          <w:t>13</w:t>
        </w:r>
        <w:r w:rsidR="00865BD0" w:rsidRPr="002A33B6">
          <w:rPr>
            <w:rFonts w:cs="Arial"/>
            <w:noProof/>
            <w:webHidden/>
            <w:sz w:val="22"/>
          </w:rPr>
          <w:fldChar w:fldCharType="end"/>
        </w:r>
      </w:hyperlink>
    </w:p>
    <w:p w14:paraId="24E86340" w14:textId="59898AA7"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37" w:history="1">
        <w:r w:rsidRPr="002A33B6">
          <w:rPr>
            <w:rStyle w:val="Hipervnculo"/>
            <w:rFonts w:cs="Arial"/>
            <w:noProof/>
            <w:sz w:val="22"/>
          </w:rPr>
          <w:t>Figura 2. Segmentación estudiantes tipo de colegio.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_Toc151316037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14</w:t>
        </w:r>
        <w:r w:rsidRPr="002A33B6">
          <w:rPr>
            <w:rFonts w:cs="Arial"/>
            <w:noProof/>
            <w:webHidden/>
            <w:sz w:val="22"/>
          </w:rPr>
          <w:fldChar w:fldCharType="end"/>
        </w:r>
      </w:hyperlink>
    </w:p>
    <w:p w14:paraId="02346459" w14:textId="64839F8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38" w:history="1">
        <w:r w:rsidRPr="002A33B6">
          <w:rPr>
            <w:rStyle w:val="Hipervnculo"/>
            <w:rFonts w:cs="Arial"/>
            <w:noProof/>
            <w:sz w:val="22"/>
          </w:rPr>
          <w:t>Figura 3. Segmentación personas que viven en su hogar</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_Toc151316038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14</w:t>
        </w:r>
        <w:r w:rsidRPr="002A33B6">
          <w:rPr>
            <w:rFonts w:cs="Arial"/>
            <w:noProof/>
            <w:webHidden/>
            <w:sz w:val="22"/>
          </w:rPr>
          <w:fldChar w:fldCharType="end"/>
        </w:r>
      </w:hyperlink>
    </w:p>
    <w:p w14:paraId="2EFA527F" w14:textId="566084FE"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39" w:history="1">
        <w:r w:rsidRPr="002A33B6">
          <w:rPr>
            <w:rStyle w:val="Hipervnculo"/>
            <w:rFonts w:cs="Arial"/>
            <w:noProof/>
            <w:sz w:val="22"/>
          </w:rPr>
          <w:t>Figura 4. Puntajes por el tipo de colegio Oficial y No Oficial</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_Toc151316039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15</w:t>
        </w:r>
        <w:r w:rsidRPr="002A33B6">
          <w:rPr>
            <w:rFonts w:cs="Arial"/>
            <w:noProof/>
            <w:webHidden/>
            <w:sz w:val="22"/>
          </w:rPr>
          <w:fldChar w:fldCharType="end"/>
        </w:r>
      </w:hyperlink>
    </w:p>
    <w:p w14:paraId="543B9367" w14:textId="66CEE637"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0" w:history="1">
        <w:r w:rsidRPr="002A33B6">
          <w:rPr>
            <w:rStyle w:val="Hipervnculo"/>
            <w:rFonts w:cs="Arial"/>
            <w:noProof/>
            <w:sz w:val="22"/>
          </w:rPr>
          <w:t>Figura 5. Puntajes por jornada del colegio.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16</w:t>
        </w:r>
        <w:r w:rsidRPr="002A33B6">
          <w:rPr>
            <w:rFonts w:cs="Arial"/>
            <w:noProof/>
            <w:webHidden/>
            <w:sz w:val="22"/>
          </w:rPr>
          <w:fldChar w:fldCharType="end"/>
        </w:r>
      </w:hyperlink>
    </w:p>
    <w:p w14:paraId="0C92A8EB" w14:textId="62AAD586"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1" w:history="1">
        <w:r w:rsidRPr="002A33B6">
          <w:rPr>
            <w:rStyle w:val="Hipervnculo"/>
            <w:rFonts w:cs="Arial"/>
            <w:noProof/>
            <w:sz w:val="22"/>
          </w:rPr>
          <w:t>Figura 6. Puntajes por genero del colegio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17</w:t>
        </w:r>
        <w:r w:rsidRPr="002A33B6">
          <w:rPr>
            <w:rFonts w:cs="Arial"/>
            <w:noProof/>
            <w:webHidden/>
            <w:sz w:val="22"/>
          </w:rPr>
          <w:fldChar w:fldCharType="end"/>
        </w:r>
      </w:hyperlink>
    </w:p>
    <w:p w14:paraId="7166F252" w14:textId="4B875019"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2" w:history="1">
        <w:r w:rsidRPr="002A33B6">
          <w:rPr>
            <w:rStyle w:val="Hipervnculo"/>
            <w:rFonts w:cs="Arial"/>
            <w:noProof/>
            <w:sz w:val="22"/>
          </w:rPr>
          <w:t>Figura 7. Puntajes por si el Colegio es Bilingüe.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18</w:t>
        </w:r>
        <w:r w:rsidRPr="002A33B6">
          <w:rPr>
            <w:rFonts w:cs="Arial"/>
            <w:noProof/>
            <w:webHidden/>
            <w:sz w:val="22"/>
          </w:rPr>
          <w:fldChar w:fldCharType="end"/>
        </w:r>
      </w:hyperlink>
    </w:p>
    <w:p w14:paraId="156B2169" w14:textId="69E8DB08"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3" w:history="1">
        <w:r w:rsidRPr="002A33B6">
          <w:rPr>
            <w:rStyle w:val="Hipervnculo"/>
            <w:rFonts w:cs="Arial"/>
            <w:noProof/>
            <w:sz w:val="22"/>
          </w:rPr>
          <w:t>Figura 8. Puntajes por enfoque/nivel académico del colegio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19</w:t>
        </w:r>
        <w:r w:rsidRPr="002A33B6">
          <w:rPr>
            <w:rFonts w:cs="Arial"/>
            <w:noProof/>
            <w:webHidden/>
            <w:sz w:val="22"/>
          </w:rPr>
          <w:fldChar w:fldCharType="end"/>
        </w:r>
      </w:hyperlink>
    </w:p>
    <w:p w14:paraId="49ED8918" w14:textId="246BF018"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4" w:history="1">
        <w:r w:rsidRPr="002A33B6">
          <w:rPr>
            <w:rStyle w:val="Hipervnculo"/>
            <w:rFonts w:cs="Arial"/>
            <w:noProof/>
            <w:sz w:val="22"/>
          </w:rPr>
          <w:t>Figura 9. Puntajes por calendario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20</w:t>
        </w:r>
        <w:r w:rsidRPr="002A33B6">
          <w:rPr>
            <w:rFonts w:cs="Arial"/>
            <w:noProof/>
            <w:webHidden/>
            <w:sz w:val="22"/>
          </w:rPr>
          <w:fldChar w:fldCharType="end"/>
        </w:r>
      </w:hyperlink>
    </w:p>
    <w:p w14:paraId="38B1304A" w14:textId="4274BB3C"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5" w:history="1">
        <w:r w:rsidRPr="002A33B6">
          <w:rPr>
            <w:rStyle w:val="Hipervnculo"/>
            <w:rFonts w:cs="Arial"/>
            <w:noProof/>
            <w:sz w:val="22"/>
          </w:rPr>
          <w:t>Figura 10. Puntajes por tipo de documento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20</w:t>
        </w:r>
        <w:r w:rsidRPr="002A33B6">
          <w:rPr>
            <w:rFonts w:cs="Arial"/>
            <w:noProof/>
            <w:webHidden/>
            <w:sz w:val="22"/>
          </w:rPr>
          <w:fldChar w:fldCharType="end"/>
        </w:r>
      </w:hyperlink>
    </w:p>
    <w:p w14:paraId="0096672B" w14:textId="6331F247"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6" w:history="1">
        <w:r w:rsidRPr="002A33B6">
          <w:rPr>
            <w:rStyle w:val="Hipervnculo"/>
            <w:rFonts w:cs="Arial"/>
            <w:noProof/>
            <w:sz w:val="22"/>
          </w:rPr>
          <w:t>Figura 11. Puntajes por Genero de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21</w:t>
        </w:r>
        <w:r w:rsidRPr="002A33B6">
          <w:rPr>
            <w:rFonts w:cs="Arial"/>
            <w:noProof/>
            <w:webHidden/>
            <w:sz w:val="22"/>
          </w:rPr>
          <w:fldChar w:fldCharType="end"/>
        </w:r>
      </w:hyperlink>
    </w:p>
    <w:p w14:paraId="25009FC2" w14:textId="576FE22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7" w:history="1">
        <w:r w:rsidRPr="002A33B6">
          <w:rPr>
            <w:rStyle w:val="Hipervnculo"/>
            <w:rFonts w:cs="Arial"/>
            <w:noProof/>
            <w:sz w:val="22"/>
          </w:rPr>
          <w:t>Figura 12. Resultados en relación si la familia del estudiante tiene carro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22</w:t>
        </w:r>
        <w:r w:rsidRPr="002A33B6">
          <w:rPr>
            <w:rFonts w:cs="Arial"/>
            <w:noProof/>
            <w:webHidden/>
            <w:sz w:val="22"/>
          </w:rPr>
          <w:fldChar w:fldCharType="end"/>
        </w:r>
      </w:hyperlink>
    </w:p>
    <w:p w14:paraId="23FDA5BA" w14:textId="7EED00B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8" w:history="1">
        <w:r w:rsidRPr="002A33B6">
          <w:rPr>
            <w:rStyle w:val="Hipervnculo"/>
            <w:rFonts w:cs="Arial"/>
            <w:noProof/>
            <w:sz w:val="22"/>
          </w:rPr>
          <w:t>Figura 13. Resultados en relación si la familia del estudiante tiene computador</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23</w:t>
        </w:r>
        <w:r w:rsidRPr="002A33B6">
          <w:rPr>
            <w:rFonts w:cs="Arial"/>
            <w:noProof/>
            <w:webHidden/>
            <w:sz w:val="22"/>
          </w:rPr>
          <w:fldChar w:fldCharType="end"/>
        </w:r>
      </w:hyperlink>
    </w:p>
    <w:p w14:paraId="54CBA427" w14:textId="0815FF0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49" w:history="1">
        <w:r w:rsidRPr="002A33B6">
          <w:rPr>
            <w:rStyle w:val="Hipervnculo"/>
            <w:rFonts w:cs="Arial"/>
            <w:noProof/>
            <w:sz w:val="22"/>
          </w:rPr>
          <w:t>Figura 14. Resultados en relación si la familia del estudiante tiene internet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_Toc151316049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23</w:t>
        </w:r>
        <w:r w:rsidRPr="002A33B6">
          <w:rPr>
            <w:rFonts w:cs="Arial"/>
            <w:noProof/>
            <w:webHidden/>
            <w:sz w:val="22"/>
          </w:rPr>
          <w:fldChar w:fldCharType="end"/>
        </w:r>
      </w:hyperlink>
    </w:p>
    <w:p w14:paraId="23654A9E" w14:textId="0C6225B5"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0" w:history="1">
        <w:r w:rsidRPr="002A33B6">
          <w:rPr>
            <w:rStyle w:val="Hipervnculo"/>
            <w:rFonts w:cs="Arial"/>
            <w:noProof/>
            <w:sz w:val="22"/>
          </w:rPr>
          <w:t>Figura 15. Resultados en relación si la familia del estudiante tiene lavadora</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24</w:t>
        </w:r>
        <w:r w:rsidRPr="002A33B6">
          <w:rPr>
            <w:rFonts w:cs="Arial"/>
            <w:noProof/>
            <w:webHidden/>
            <w:sz w:val="22"/>
          </w:rPr>
          <w:fldChar w:fldCharType="end"/>
        </w:r>
      </w:hyperlink>
    </w:p>
    <w:p w14:paraId="7FEC547B" w14:textId="21564ECB"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1" w:history="1">
        <w:r w:rsidRPr="002A33B6">
          <w:rPr>
            <w:rStyle w:val="Hipervnculo"/>
            <w:rFonts w:cs="Arial"/>
            <w:noProof/>
            <w:sz w:val="22"/>
          </w:rPr>
          <w:t>Figura 16. Resultados en relación al estrato del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25</w:t>
        </w:r>
        <w:r w:rsidRPr="002A33B6">
          <w:rPr>
            <w:rFonts w:cs="Arial"/>
            <w:noProof/>
            <w:webHidden/>
            <w:sz w:val="22"/>
          </w:rPr>
          <w:fldChar w:fldCharType="end"/>
        </w:r>
      </w:hyperlink>
    </w:p>
    <w:p w14:paraId="2871DEA8" w14:textId="1952798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2" w:history="1">
        <w:r w:rsidRPr="002A33B6">
          <w:rPr>
            <w:rStyle w:val="Hipervnculo"/>
            <w:rFonts w:cs="Arial"/>
            <w:noProof/>
            <w:sz w:val="22"/>
          </w:rPr>
          <w:t>Figura 17. Resultados en relación al número de cuartos en el hogar  del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26</w:t>
        </w:r>
        <w:r w:rsidRPr="002A33B6">
          <w:rPr>
            <w:rFonts w:cs="Arial"/>
            <w:noProof/>
            <w:webHidden/>
            <w:sz w:val="22"/>
          </w:rPr>
          <w:fldChar w:fldCharType="end"/>
        </w:r>
      </w:hyperlink>
    </w:p>
    <w:p w14:paraId="3377A321" w14:textId="5A79C205"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3" w:history="1">
        <w:r w:rsidRPr="002A33B6">
          <w:rPr>
            <w:rStyle w:val="Hipervnculo"/>
            <w:rFonts w:cs="Arial"/>
            <w:noProof/>
            <w:sz w:val="22"/>
          </w:rPr>
          <w:t>Figura 18. Resultados en relación a las personas que viven en el hogar</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27</w:t>
        </w:r>
        <w:r w:rsidRPr="002A33B6">
          <w:rPr>
            <w:rFonts w:cs="Arial"/>
            <w:noProof/>
            <w:webHidden/>
            <w:sz w:val="22"/>
          </w:rPr>
          <w:fldChar w:fldCharType="end"/>
        </w:r>
      </w:hyperlink>
    </w:p>
    <w:p w14:paraId="0FBA0980" w14:textId="051E898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4" w:history="1">
        <w:r w:rsidRPr="002A33B6">
          <w:rPr>
            <w:rStyle w:val="Hipervnculo"/>
            <w:rFonts w:cs="Arial"/>
            <w:noProof/>
            <w:sz w:val="22"/>
          </w:rPr>
          <w:t>Figura 19. Portal web datos abiertos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28</w:t>
        </w:r>
        <w:r w:rsidRPr="002A33B6">
          <w:rPr>
            <w:rFonts w:cs="Arial"/>
            <w:noProof/>
            <w:webHidden/>
            <w:sz w:val="22"/>
          </w:rPr>
          <w:fldChar w:fldCharType="end"/>
        </w:r>
      </w:hyperlink>
    </w:p>
    <w:p w14:paraId="6F0B252D" w14:textId="5D64E13A"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5" w:history="1">
        <w:r w:rsidRPr="002A33B6">
          <w:rPr>
            <w:rStyle w:val="Hipervnculo"/>
            <w:rFonts w:cs="Arial"/>
            <w:noProof/>
            <w:sz w:val="22"/>
          </w:rPr>
          <w:t>Figura 20. Resultado de la búsqueda de la data set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29</w:t>
        </w:r>
        <w:r w:rsidRPr="002A33B6">
          <w:rPr>
            <w:rFonts w:cs="Arial"/>
            <w:noProof/>
            <w:webHidden/>
            <w:sz w:val="22"/>
          </w:rPr>
          <w:fldChar w:fldCharType="end"/>
        </w:r>
      </w:hyperlink>
    </w:p>
    <w:p w14:paraId="199E1999" w14:textId="186BF1A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6" w:history="1">
        <w:r w:rsidRPr="002A33B6">
          <w:rPr>
            <w:rStyle w:val="Hipervnculo"/>
            <w:rFonts w:cs="Arial"/>
            <w:noProof/>
            <w:sz w:val="22"/>
          </w:rPr>
          <w:t>Figura 21. Entidad para almacenar los datos del data set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30</w:t>
        </w:r>
        <w:r w:rsidRPr="002A33B6">
          <w:rPr>
            <w:rFonts w:cs="Arial"/>
            <w:noProof/>
            <w:webHidden/>
            <w:sz w:val="22"/>
          </w:rPr>
          <w:fldChar w:fldCharType="end"/>
        </w:r>
      </w:hyperlink>
    </w:p>
    <w:p w14:paraId="6148CBEF" w14:textId="7320A2C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7" w:history="1">
        <w:r w:rsidRPr="002A33B6">
          <w:rPr>
            <w:rStyle w:val="Hipervnculo"/>
            <w:rFonts w:cs="Arial"/>
            <w:noProof/>
            <w:sz w:val="22"/>
          </w:rPr>
          <w:t>Figura 22. Flujo para la ingesta de datos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31</w:t>
        </w:r>
        <w:r w:rsidRPr="002A33B6">
          <w:rPr>
            <w:rFonts w:cs="Arial"/>
            <w:noProof/>
            <w:webHidden/>
            <w:sz w:val="22"/>
          </w:rPr>
          <w:fldChar w:fldCharType="end"/>
        </w:r>
      </w:hyperlink>
    </w:p>
    <w:p w14:paraId="40C4895C" w14:textId="2862C0AD"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8" w:history="1">
        <w:r w:rsidRPr="002A33B6">
          <w:rPr>
            <w:rStyle w:val="Hipervnculo"/>
            <w:rFonts w:cs="Arial"/>
            <w:noProof/>
            <w:sz w:val="22"/>
          </w:rPr>
          <w:t>Figura 23. Ejecución del flujo de ingesta de datos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31</w:t>
        </w:r>
        <w:r w:rsidRPr="002A33B6">
          <w:rPr>
            <w:rFonts w:cs="Arial"/>
            <w:noProof/>
            <w:webHidden/>
            <w:sz w:val="22"/>
          </w:rPr>
          <w:fldChar w:fldCharType="end"/>
        </w:r>
      </w:hyperlink>
    </w:p>
    <w:p w14:paraId="4ED659B9" w14:textId="56F08E95"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59" w:history="1">
        <w:r w:rsidRPr="002A33B6">
          <w:rPr>
            <w:rStyle w:val="Hipervnculo"/>
            <w:rFonts w:cs="Arial"/>
            <w:noProof/>
            <w:sz w:val="22"/>
          </w:rPr>
          <w:t>Figura 24. Consulta en la base de datos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_Toc151316059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32</w:t>
        </w:r>
        <w:r w:rsidRPr="002A33B6">
          <w:rPr>
            <w:rFonts w:cs="Arial"/>
            <w:noProof/>
            <w:webHidden/>
            <w:sz w:val="22"/>
          </w:rPr>
          <w:fldChar w:fldCharType="end"/>
        </w:r>
      </w:hyperlink>
    </w:p>
    <w:p w14:paraId="103CFD1B" w14:textId="47955534"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0" w:history="1">
        <w:r w:rsidRPr="002A33B6">
          <w:rPr>
            <w:rStyle w:val="Hipervnculo"/>
            <w:rFonts w:cs="Arial"/>
            <w:noProof/>
            <w:sz w:val="22"/>
          </w:rPr>
          <w:t>Figura 25. Problemas de calidad en puntuaciones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32</w:t>
        </w:r>
        <w:r w:rsidRPr="002A33B6">
          <w:rPr>
            <w:rFonts w:cs="Arial"/>
            <w:noProof/>
            <w:webHidden/>
            <w:sz w:val="22"/>
          </w:rPr>
          <w:fldChar w:fldCharType="end"/>
        </w:r>
      </w:hyperlink>
    </w:p>
    <w:p w14:paraId="0EC6A1B2" w14:textId="047F9BB4"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1" w:history="1">
        <w:r w:rsidRPr="002A33B6">
          <w:rPr>
            <w:rStyle w:val="Hipervnculo"/>
            <w:rFonts w:cs="Arial"/>
            <w:noProof/>
            <w:sz w:val="22"/>
          </w:rPr>
          <w:t>Figura 26. Validación y filtro columnas puntuaciones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33</w:t>
        </w:r>
        <w:r w:rsidRPr="002A33B6">
          <w:rPr>
            <w:rFonts w:cs="Arial"/>
            <w:noProof/>
            <w:webHidden/>
            <w:sz w:val="22"/>
          </w:rPr>
          <w:fldChar w:fldCharType="end"/>
        </w:r>
      </w:hyperlink>
    </w:p>
    <w:p w14:paraId="7535D592" w14:textId="06311721"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2" w:history="1">
        <w:r w:rsidRPr="002A33B6">
          <w:rPr>
            <w:rStyle w:val="Hipervnculo"/>
            <w:rFonts w:cs="Arial"/>
            <w:noProof/>
            <w:sz w:val="22"/>
          </w:rPr>
          <w:t>Figura 27. Problemas calidad en naturaleza y código departamento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33</w:t>
        </w:r>
        <w:r w:rsidRPr="002A33B6">
          <w:rPr>
            <w:rFonts w:cs="Arial"/>
            <w:noProof/>
            <w:webHidden/>
            <w:sz w:val="22"/>
          </w:rPr>
          <w:fldChar w:fldCharType="end"/>
        </w:r>
      </w:hyperlink>
    </w:p>
    <w:p w14:paraId="2D4F2CD0" w14:textId="5069A707"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3" w:history="1">
        <w:r w:rsidRPr="002A33B6">
          <w:rPr>
            <w:rStyle w:val="Hipervnculo"/>
            <w:rFonts w:cs="Arial"/>
            <w:noProof/>
            <w:sz w:val="22"/>
          </w:rPr>
          <w:t>Figura 28. Filtro código departamento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33</w:t>
        </w:r>
        <w:r w:rsidRPr="002A33B6">
          <w:rPr>
            <w:rFonts w:cs="Arial"/>
            <w:noProof/>
            <w:webHidden/>
            <w:sz w:val="22"/>
          </w:rPr>
          <w:fldChar w:fldCharType="end"/>
        </w:r>
      </w:hyperlink>
    </w:p>
    <w:p w14:paraId="5176FB42" w14:textId="161F586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4" w:history="1">
        <w:r w:rsidRPr="002A33B6">
          <w:rPr>
            <w:rStyle w:val="Hipervnculo"/>
            <w:rFonts w:cs="Arial"/>
            <w:noProof/>
            <w:sz w:val="22"/>
          </w:rPr>
          <w:t>Figura 29. Problema de desfase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34</w:t>
        </w:r>
        <w:r w:rsidRPr="002A33B6">
          <w:rPr>
            <w:rFonts w:cs="Arial"/>
            <w:noProof/>
            <w:webHidden/>
            <w:sz w:val="22"/>
          </w:rPr>
          <w:fldChar w:fldCharType="end"/>
        </w:r>
      </w:hyperlink>
    </w:p>
    <w:p w14:paraId="5C91E8B1" w14:textId="56AB4344"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5" w:history="1">
        <w:r w:rsidRPr="002A33B6">
          <w:rPr>
            <w:rStyle w:val="Hipervnculo"/>
            <w:rFonts w:cs="Arial"/>
            <w:noProof/>
            <w:sz w:val="22"/>
          </w:rPr>
          <w:t>Figura 30. Inconsistencias residencia del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34</w:t>
        </w:r>
        <w:r w:rsidRPr="002A33B6">
          <w:rPr>
            <w:rFonts w:cs="Arial"/>
            <w:noProof/>
            <w:webHidden/>
            <w:sz w:val="22"/>
          </w:rPr>
          <w:fldChar w:fldCharType="end"/>
        </w:r>
      </w:hyperlink>
    </w:p>
    <w:p w14:paraId="6498C6B5" w14:textId="54FCD369"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6" w:history="1">
        <w:r w:rsidRPr="002A33B6">
          <w:rPr>
            <w:rStyle w:val="Hipervnculo"/>
            <w:rFonts w:cs="Arial"/>
            <w:noProof/>
            <w:sz w:val="22"/>
          </w:rPr>
          <w:t>Figura 31. Resultado de ejecución de la ingesta de datos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35</w:t>
        </w:r>
        <w:r w:rsidRPr="002A33B6">
          <w:rPr>
            <w:rFonts w:cs="Arial"/>
            <w:noProof/>
            <w:webHidden/>
            <w:sz w:val="22"/>
          </w:rPr>
          <w:fldChar w:fldCharType="end"/>
        </w:r>
      </w:hyperlink>
    </w:p>
    <w:p w14:paraId="540C09FC" w14:textId="1F642113"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7" w:history="1">
        <w:r w:rsidRPr="002A33B6">
          <w:rPr>
            <w:rStyle w:val="Hipervnculo"/>
            <w:rFonts w:cs="Arial"/>
            <w:noProof/>
            <w:sz w:val="22"/>
          </w:rPr>
          <w:t>Figura 32. Modelo dimensional Kimball</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37</w:t>
        </w:r>
        <w:r w:rsidRPr="002A33B6">
          <w:rPr>
            <w:rFonts w:cs="Arial"/>
            <w:noProof/>
            <w:webHidden/>
            <w:sz w:val="22"/>
          </w:rPr>
          <w:fldChar w:fldCharType="end"/>
        </w:r>
      </w:hyperlink>
    </w:p>
    <w:p w14:paraId="6CE7E887" w14:textId="771924C6"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8" w:history="1">
        <w:r w:rsidRPr="002A33B6">
          <w:rPr>
            <w:rStyle w:val="Hipervnculo"/>
            <w:rFonts w:cs="Arial"/>
            <w:noProof/>
            <w:sz w:val="22"/>
          </w:rPr>
          <w:t>Figura 33. Source Editor - Connection Manager, para la dimensión Tiempo.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39</w:t>
        </w:r>
        <w:r w:rsidRPr="002A33B6">
          <w:rPr>
            <w:rFonts w:cs="Arial"/>
            <w:noProof/>
            <w:webHidden/>
            <w:sz w:val="22"/>
          </w:rPr>
          <w:fldChar w:fldCharType="end"/>
        </w:r>
      </w:hyperlink>
    </w:p>
    <w:p w14:paraId="17D07709" w14:textId="0C7E205E"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69" w:history="1">
        <w:r w:rsidRPr="002A33B6">
          <w:rPr>
            <w:rStyle w:val="Hipervnculo"/>
            <w:rFonts w:cs="Arial"/>
            <w:noProof/>
            <w:sz w:val="22"/>
          </w:rPr>
          <w:t>Figura 34. Destination Editor - Connection Manager para la dimensión Tiempo.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_Toc151316069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40</w:t>
        </w:r>
        <w:r w:rsidRPr="002A33B6">
          <w:rPr>
            <w:rFonts w:cs="Arial"/>
            <w:noProof/>
            <w:webHidden/>
            <w:sz w:val="22"/>
          </w:rPr>
          <w:fldChar w:fldCharType="end"/>
        </w:r>
      </w:hyperlink>
    </w:p>
    <w:p w14:paraId="33734EA4" w14:textId="16829929"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0" w:history="1">
        <w:r w:rsidRPr="002A33B6">
          <w:rPr>
            <w:rStyle w:val="Hipervnculo"/>
            <w:rFonts w:cs="Arial"/>
            <w:noProof/>
            <w:sz w:val="22"/>
          </w:rPr>
          <w:t>Figura 35. Derived Column para la dimensión Tiempo</w:t>
        </w:r>
        <w:r w:rsidRPr="002A33B6">
          <w:rPr>
            <w:rStyle w:val="Hipervnculo"/>
            <w:rFonts w:eastAsia="Times New Roman" w:cs="Arial"/>
            <w:noProof/>
            <w:sz w:val="22"/>
            <w:lang w:eastAsia="es-MX"/>
          </w:rPr>
          <w: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40</w:t>
        </w:r>
        <w:r w:rsidRPr="002A33B6">
          <w:rPr>
            <w:rFonts w:cs="Arial"/>
            <w:noProof/>
            <w:webHidden/>
            <w:sz w:val="22"/>
          </w:rPr>
          <w:fldChar w:fldCharType="end"/>
        </w:r>
      </w:hyperlink>
    </w:p>
    <w:p w14:paraId="699CB029" w14:textId="057666B5"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1" w:history="1">
        <w:r w:rsidRPr="002A33B6">
          <w:rPr>
            <w:rStyle w:val="Hipervnculo"/>
            <w:rFonts w:cs="Arial"/>
            <w:noProof/>
            <w:sz w:val="22"/>
          </w:rPr>
          <w:t>Figura 36. Destination Editor - Mappings para la dimensión Tiempo</w:t>
        </w:r>
        <w:r w:rsidRPr="002A33B6">
          <w:rPr>
            <w:rStyle w:val="Hipervnculo"/>
            <w:rFonts w:eastAsia="Times New Roman" w:cs="Arial"/>
            <w:noProof/>
            <w:sz w:val="22"/>
            <w:lang w:eastAsia="es-MX"/>
          </w:rPr>
          <w: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41</w:t>
        </w:r>
        <w:r w:rsidRPr="002A33B6">
          <w:rPr>
            <w:rFonts w:cs="Arial"/>
            <w:noProof/>
            <w:webHidden/>
            <w:sz w:val="22"/>
          </w:rPr>
          <w:fldChar w:fldCharType="end"/>
        </w:r>
      </w:hyperlink>
    </w:p>
    <w:p w14:paraId="3B1EF2C8" w14:textId="6E44425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2" w:history="1">
        <w:r w:rsidRPr="002A33B6">
          <w:rPr>
            <w:rStyle w:val="Hipervnculo"/>
            <w:rFonts w:cs="Arial"/>
            <w:noProof/>
            <w:sz w:val="22"/>
          </w:rPr>
          <w:t>Figura 37. Data Flow - Ejecutable para la dimensión Tiempo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41</w:t>
        </w:r>
        <w:r w:rsidRPr="002A33B6">
          <w:rPr>
            <w:rFonts w:cs="Arial"/>
            <w:noProof/>
            <w:webHidden/>
            <w:sz w:val="22"/>
          </w:rPr>
          <w:fldChar w:fldCharType="end"/>
        </w:r>
      </w:hyperlink>
    </w:p>
    <w:p w14:paraId="2D54ACFD" w14:textId="4A15E3E1"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3" w:history="1">
        <w:r w:rsidRPr="002A33B6">
          <w:rPr>
            <w:rStyle w:val="Hipervnculo"/>
            <w:rFonts w:cs="Arial"/>
            <w:noProof/>
            <w:sz w:val="22"/>
          </w:rPr>
          <w:t>Figura 38. Validación con script ejecutable- para la dimensión Tiempo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42</w:t>
        </w:r>
        <w:r w:rsidRPr="002A33B6">
          <w:rPr>
            <w:rFonts w:cs="Arial"/>
            <w:noProof/>
            <w:webHidden/>
            <w:sz w:val="22"/>
          </w:rPr>
          <w:fldChar w:fldCharType="end"/>
        </w:r>
      </w:hyperlink>
    </w:p>
    <w:p w14:paraId="247D2095" w14:textId="4D1A60E9"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4" w:history="1">
        <w:r w:rsidRPr="002A33B6">
          <w:rPr>
            <w:rStyle w:val="Hipervnculo"/>
            <w:rFonts w:cs="Arial"/>
            <w:noProof/>
            <w:sz w:val="22"/>
          </w:rPr>
          <w:t>Figura 39. Source Editor - Connection Manager, para la dimensión Estudiante</w:t>
        </w:r>
        <w:r w:rsidRPr="002A33B6">
          <w:rPr>
            <w:rStyle w:val="Hipervnculo"/>
            <w:rFonts w:eastAsia="Times New Roman" w:cs="Arial"/>
            <w:noProof/>
            <w:sz w:val="22"/>
            <w:lang w:eastAsia="es-MX"/>
          </w:rPr>
          <w: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43</w:t>
        </w:r>
        <w:r w:rsidRPr="002A33B6">
          <w:rPr>
            <w:rFonts w:cs="Arial"/>
            <w:noProof/>
            <w:webHidden/>
            <w:sz w:val="22"/>
          </w:rPr>
          <w:fldChar w:fldCharType="end"/>
        </w:r>
      </w:hyperlink>
    </w:p>
    <w:p w14:paraId="6F57B038" w14:textId="0D779C6B"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5" w:history="1">
        <w:r w:rsidRPr="002A33B6">
          <w:rPr>
            <w:rStyle w:val="Hipervnculo"/>
            <w:rFonts w:cs="Arial"/>
            <w:noProof/>
            <w:sz w:val="22"/>
          </w:rPr>
          <w:t>Figura 40. . Source Editor - Connection Manager, castear valores nulos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44</w:t>
        </w:r>
        <w:r w:rsidRPr="002A33B6">
          <w:rPr>
            <w:rFonts w:cs="Arial"/>
            <w:noProof/>
            <w:webHidden/>
            <w:sz w:val="22"/>
          </w:rPr>
          <w:fldChar w:fldCharType="end"/>
        </w:r>
      </w:hyperlink>
    </w:p>
    <w:p w14:paraId="1210481C" w14:textId="46F95993"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6" w:history="1">
        <w:r w:rsidRPr="002A33B6">
          <w:rPr>
            <w:rStyle w:val="Hipervnculo"/>
            <w:rFonts w:cs="Arial"/>
            <w:noProof/>
            <w:sz w:val="22"/>
          </w:rPr>
          <w:t>Figura 41. Unión consulta estudiantes y casteo de valores nulos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44</w:t>
        </w:r>
        <w:r w:rsidRPr="002A33B6">
          <w:rPr>
            <w:rFonts w:cs="Arial"/>
            <w:noProof/>
            <w:webHidden/>
            <w:sz w:val="22"/>
          </w:rPr>
          <w:fldChar w:fldCharType="end"/>
        </w:r>
      </w:hyperlink>
    </w:p>
    <w:p w14:paraId="15AB2614" w14:textId="4A2BD9CA"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7" w:history="1">
        <w:r w:rsidRPr="002A33B6">
          <w:rPr>
            <w:rStyle w:val="Hipervnculo"/>
            <w:rFonts w:cs="Arial"/>
            <w:noProof/>
            <w:sz w:val="22"/>
          </w:rPr>
          <w:t>Figura 42. Derived Column, para la dimensión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45</w:t>
        </w:r>
        <w:r w:rsidRPr="002A33B6">
          <w:rPr>
            <w:rFonts w:cs="Arial"/>
            <w:noProof/>
            <w:webHidden/>
            <w:sz w:val="22"/>
          </w:rPr>
          <w:fldChar w:fldCharType="end"/>
        </w:r>
      </w:hyperlink>
    </w:p>
    <w:p w14:paraId="61E080D1" w14:textId="0248F40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8" w:history="1">
        <w:r w:rsidRPr="002A33B6">
          <w:rPr>
            <w:rStyle w:val="Hipervnculo"/>
            <w:rFonts w:cs="Arial"/>
            <w:noProof/>
            <w:sz w:val="22"/>
          </w:rPr>
          <w:t>Figura 43. Lookup, para la dimensión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45</w:t>
        </w:r>
        <w:r w:rsidRPr="002A33B6">
          <w:rPr>
            <w:rFonts w:cs="Arial"/>
            <w:noProof/>
            <w:webHidden/>
            <w:sz w:val="22"/>
          </w:rPr>
          <w:fldChar w:fldCharType="end"/>
        </w:r>
      </w:hyperlink>
    </w:p>
    <w:p w14:paraId="7CBAAA90" w14:textId="027C0F06"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79" w:history="1">
        <w:r w:rsidRPr="002A33B6">
          <w:rPr>
            <w:rStyle w:val="Hipervnculo"/>
            <w:rFonts w:cs="Arial"/>
            <w:noProof/>
            <w:sz w:val="22"/>
          </w:rPr>
          <w:t>Figura 44. Lookup mapping, para la dimensión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_Toc151316079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46</w:t>
        </w:r>
        <w:r w:rsidRPr="002A33B6">
          <w:rPr>
            <w:rFonts w:cs="Arial"/>
            <w:noProof/>
            <w:webHidden/>
            <w:sz w:val="22"/>
          </w:rPr>
          <w:fldChar w:fldCharType="end"/>
        </w:r>
      </w:hyperlink>
    </w:p>
    <w:p w14:paraId="202E51F2" w14:textId="61D2F459"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0" w:history="1">
        <w:r w:rsidRPr="002A33B6">
          <w:rPr>
            <w:rStyle w:val="Hipervnculo"/>
            <w:rFonts w:cs="Arial"/>
            <w:noProof/>
            <w:sz w:val="22"/>
          </w:rPr>
          <w:t>Figura 45. Conditional Split, para la dimensión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46</w:t>
        </w:r>
        <w:r w:rsidRPr="002A33B6">
          <w:rPr>
            <w:rFonts w:cs="Arial"/>
            <w:noProof/>
            <w:webHidden/>
            <w:sz w:val="22"/>
          </w:rPr>
          <w:fldChar w:fldCharType="end"/>
        </w:r>
      </w:hyperlink>
    </w:p>
    <w:p w14:paraId="2C0A7FAA" w14:textId="719E0004"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1" w:history="1">
        <w:r w:rsidRPr="002A33B6">
          <w:rPr>
            <w:rStyle w:val="Hipervnculo"/>
            <w:rFonts w:cs="Arial"/>
            <w:noProof/>
            <w:sz w:val="22"/>
          </w:rPr>
          <w:t>Figura 46. Destination, para la dimensión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47</w:t>
        </w:r>
        <w:r w:rsidRPr="002A33B6">
          <w:rPr>
            <w:rFonts w:cs="Arial"/>
            <w:noProof/>
            <w:webHidden/>
            <w:sz w:val="22"/>
          </w:rPr>
          <w:fldChar w:fldCharType="end"/>
        </w:r>
      </w:hyperlink>
    </w:p>
    <w:p w14:paraId="29D072ED" w14:textId="286530E8"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2" w:history="1">
        <w:r w:rsidRPr="002A33B6">
          <w:rPr>
            <w:rStyle w:val="Hipervnculo"/>
            <w:rFonts w:cs="Arial"/>
            <w:noProof/>
            <w:sz w:val="22"/>
          </w:rPr>
          <w:t>Figura 47. Destination Mapping, para la dimensión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47</w:t>
        </w:r>
        <w:r w:rsidRPr="002A33B6">
          <w:rPr>
            <w:rFonts w:cs="Arial"/>
            <w:noProof/>
            <w:webHidden/>
            <w:sz w:val="22"/>
          </w:rPr>
          <w:fldChar w:fldCharType="end"/>
        </w:r>
      </w:hyperlink>
    </w:p>
    <w:p w14:paraId="3CD5C397" w14:textId="1CFE556C"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3" w:history="1">
        <w:r w:rsidRPr="002A33B6">
          <w:rPr>
            <w:rStyle w:val="Hipervnculo"/>
            <w:rFonts w:cs="Arial"/>
            <w:noProof/>
            <w:sz w:val="22"/>
          </w:rPr>
          <w:t>Figura 48. Data Flow - Ejecutable para la dimensión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47</w:t>
        </w:r>
        <w:r w:rsidRPr="002A33B6">
          <w:rPr>
            <w:rFonts w:cs="Arial"/>
            <w:noProof/>
            <w:webHidden/>
            <w:sz w:val="22"/>
          </w:rPr>
          <w:fldChar w:fldCharType="end"/>
        </w:r>
      </w:hyperlink>
    </w:p>
    <w:p w14:paraId="6FBD5B5C" w14:textId="60E3A3D4"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4" w:history="1">
        <w:r w:rsidRPr="002A33B6">
          <w:rPr>
            <w:rStyle w:val="Hipervnculo"/>
            <w:rFonts w:cs="Arial"/>
            <w:noProof/>
            <w:sz w:val="22"/>
          </w:rPr>
          <w:t>Figura 49. Validación con script ejecutable- para la dimensión Tiempo</w:t>
        </w:r>
        <w:r w:rsidRPr="002A33B6">
          <w:rPr>
            <w:rStyle w:val="Hipervnculo"/>
            <w:rFonts w:eastAsia="Times New Roman" w:cs="Arial"/>
            <w:noProof/>
            <w:sz w:val="22"/>
            <w:lang w:eastAsia="es-MX"/>
          </w:rPr>
          <w: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48</w:t>
        </w:r>
        <w:r w:rsidRPr="002A33B6">
          <w:rPr>
            <w:rFonts w:cs="Arial"/>
            <w:noProof/>
            <w:webHidden/>
            <w:sz w:val="22"/>
          </w:rPr>
          <w:fldChar w:fldCharType="end"/>
        </w:r>
      </w:hyperlink>
    </w:p>
    <w:p w14:paraId="4E66BAA7" w14:textId="273DC305"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5" w:history="1">
        <w:r w:rsidRPr="002A33B6">
          <w:rPr>
            <w:rStyle w:val="Hipervnculo"/>
            <w:rFonts w:cs="Arial"/>
            <w:noProof/>
            <w:sz w:val="22"/>
          </w:rPr>
          <w:t>Figura 50. Source Editor - Connection Manager,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50</w:t>
        </w:r>
        <w:r w:rsidRPr="002A33B6">
          <w:rPr>
            <w:rFonts w:cs="Arial"/>
            <w:noProof/>
            <w:webHidden/>
            <w:sz w:val="22"/>
          </w:rPr>
          <w:fldChar w:fldCharType="end"/>
        </w:r>
      </w:hyperlink>
    </w:p>
    <w:p w14:paraId="5613779A" w14:textId="361E72AC"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6" w:history="1">
        <w:r w:rsidRPr="002A33B6">
          <w:rPr>
            <w:rStyle w:val="Hipervnculo"/>
            <w:rFonts w:cs="Arial"/>
            <w:noProof/>
            <w:sz w:val="22"/>
          </w:rPr>
          <w:t>Figura 51. Source Editor - Connection Manager para casteo de valores nulos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50</w:t>
        </w:r>
        <w:r w:rsidRPr="002A33B6">
          <w:rPr>
            <w:rFonts w:cs="Arial"/>
            <w:noProof/>
            <w:webHidden/>
            <w:sz w:val="22"/>
          </w:rPr>
          <w:fldChar w:fldCharType="end"/>
        </w:r>
      </w:hyperlink>
    </w:p>
    <w:p w14:paraId="43E02E1B" w14:textId="18D8E37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7" w:history="1">
        <w:r w:rsidRPr="002A33B6">
          <w:rPr>
            <w:rStyle w:val="Hipervnculo"/>
            <w:rFonts w:cs="Arial"/>
            <w:noProof/>
            <w:sz w:val="22"/>
          </w:rPr>
          <w:t>Figura 52. Source Editor - Connection Manager para casteo de valores nulos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51</w:t>
        </w:r>
        <w:r w:rsidRPr="002A33B6">
          <w:rPr>
            <w:rFonts w:cs="Arial"/>
            <w:noProof/>
            <w:webHidden/>
            <w:sz w:val="22"/>
          </w:rPr>
          <w:fldChar w:fldCharType="end"/>
        </w:r>
      </w:hyperlink>
    </w:p>
    <w:p w14:paraId="0A558F83" w14:textId="3CF343E1"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8" w:history="1">
        <w:r w:rsidRPr="002A33B6">
          <w:rPr>
            <w:rStyle w:val="Hipervnculo"/>
            <w:rFonts w:cs="Arial"/>
            <w:noProof/>
            <w:sz w:val="22"/>
          </w:rPr>
          <w:t>Figura 53. Columna derivada - Connection Manager,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51</w:t>
        </w:r>
        <w:r w:rsidRPr="002A33B6">
          <w:rPr>
            <w:rFonts w:cs="Arial"/>
            <w:noProof/>
            <w:webHidden/>
            <w:sz w:val="22"/>
          </w:rPr>
          <w:fldChar w:fldCharType="end"/>
        </w:r>
      </w:hyperlink>
    </w:p>
    <w:p w14:paraId="0F6F55EE" w14:textId="0295A4F4"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89" w:history="1">
        <w:r w:rsidRPr="002A33B6">
          <w:rPr>
            <w:rStyle w:val="Hipervnculo"/>
            <w:rFonts w:cs="Arial"/>
            <w:noProof/>
            <w:sz w:val="22"/>
          </w:rPr>
          <w:t>Figura 54. Dimensión - Connection Manager,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_Toc151316089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52</w:t>
        </w:r>
        <w:r w:rsidRPr="002A33B6">
          <w:rPr>
            <w:rFonts w:cs="Arial"/>
            <w:noProof/>
            <w:webHidden/>
            <w:sz w:val="22"/>
          </w:rPr>
          <w:fldChar w:fldCharType="end"/>
        </w:r>
      </w:hyperlink>
    </w:p>
    <w:p w14:paraId="3D404DEC" w14:textId="4D683BC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0" w:history="1">
        <w:r w:rsidRPr="002A33B6">
          <w:rPr>
            <w:rStyle w:val="Hipervnculo"/>
            <w:rFonts w:cs="Arial"/>
            <w:noProof/>
            <w:sz w:val="22"/>
          </w:rPr>
          <w:t>Figura 55.Mapeo- Connection Manager,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52</w:t>
        </w:r>
        <w:r w:rsidRPr="002A33B6">
          <w:rPr>
            <w:rFonts w:cs="Arial"/>
            <w:noProof/>
            <w:webHidden/>
            <w:sz w:val="22"/>
          </w:rPr>
          <w:fldChar w:fldCharType="end"/>
        </w:r>
      </w:hyperlink>
    </w:p>
    <w:p w14:paraId="66FA34FE" w14:textId="4790764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1" w:history="1">
        <w:r w:rsidRPr="002A33B6">
          <w:rPr>
            <w:rStyle w:val="Hipervnculo"/>
            <w:rFonts w:cs="Arial"/>
            <w:noProof/>
            <w:sz w:val="22"/>
          </w:rPr>
          <w:t>Figura 56. DataFlow, para la dimensión</w:t>
        </w:r>
        <w:r w:rsidRPr="002A33B6">
          <w:rPr>
            <w:rStyle w:val="Hipervnculo"/>
            <w:rFonts w:eastAsia="Times New Roman" w:cs="Arial"/>
            <w:noProof/>
            <w:sz w:val="22"/>
            <w:lang w:eastAsia="es-MX"/>
          </w:rPr>
          <w: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53</w:t>
        </w:r>
        <w:r w:rsidRPr="002A33B6">
          <w:rPr>
            <w:rFonts w:cs="Arial"/>
            <w:noProof/>
            <w:webHidden/>
            <w:sz w:val="22"/>
          </w:rPr>
          <w:fldChar w:fldCharType="end"/>
        </w:r>
      </w:hyperlink>
    </w:p>
    <w:p w14:paraId="27CFE172" w14:textId="3FB79119"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2" w:history="1">
        <w:r w:rsidRPr="002A33B6">
          <w:rPr>
            <w:rStyle w:val="Hipervnculo"/>
            <w:rFonts w:cs="Arial"/>
            <w:noProof/>
            <w:sz w:val="22"/>
          </w:rPr>
          <w:t>Figura 57. Prueba SQL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53</w:t>
        </w:r>
        <w:r w:rsidRPr="002A33B6">
          <w:rPr>
            <w:rFonts w:cs="Arial"/>
            <w:noProof/>
            <w:webHidden/>
            <w:sz w:val="22"/>
          </w:rPr>
          <w:fldChar w:fldCharType="end"/>
        </w:r>
      </w:hyperlink>
    </w:p>
    <w:p w14:paraId="6D089ED7" w14:textId="5927DB64"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3" w:history="1">
        <w:r w:rsidRPr="002A33B6">
          <w:rPr>
            <w:rStyle w:val="Hipervnculo"/>
            <w:rFonts w:cs="Arial"/>
            <w:noProof/>
            <w:sz w:val="22"/>
          </w:rPr>
          <w:t>Figura 58. Source para la dimensión Resultados</w:t>
        </w:r>
        <w:r w:rsidRPr="002A33B6">
          <w:rPr>
            <w:rStyle w:val="Hipervnculo"/>
            <w:rFonts w:eastAsia="Times New Roman" w:cs="Arial"/>
            <w:noProof/>
            <w:sz w:val="22"/>
            <w:lang w:eastAsia="es-MX"/>
          </w:rPr>
          <w: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55</w:t>
        </w:r>
        <w:r w:rsidRPr="002A33B6">
          <w:rPr>
            <w:rFonts w:cs="Arial"/>
            <w:noProof/>
            <w:webHidden/>
            <w:sz w:val="22"/>
          </w:rPr>
          <w:fldChar w:fldCharType="end"/>
        </w:r>
      </w:hyperlink>
    </w:p>
    <w:p w14:paraId="7EC2826E" w14:textId="502EE5A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4" w:history="1">
        <w:r w:rsidRPr="002A33B6">
          <w:rPr>
            <w:rStyle w:val="Hipervnculo"/>
            <w:rFonts w:cs="Arial"/>
            <w:noProof/>
            <w:sz w:val="22"/>
          </w:rPr>
          <w:t>Figura 59. Source para el casteo de valores nulos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55</w:t>
        </w:r>
        <w:r w:rsidRPr="002A33B6">
          <w:rPr>
            <w:rFonts w:cs="Arial"/>
            <w:noProof/>
            <w:webHidden/>
            <w:sz w:val="22"/>
          </w:rPr>
          <w:fldChar w:fldCharType="end"/>
        </w:r>
      </w:hyperlink>
    </w:p>
    <w:p w14:paraId="0712BE8F" w14:textId="64404049"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5" w:history="1">
        <w:r w:rsidRPr="002A33B6">
          <w:rPr>
            <w:rStyle w:val="Hipervnculo"/>
            <w:rFonts w:cs="Arial"/>
            <w:noProof/>
            <w:sz w:val="22"/>
          </w:rPr>
          <w:t>Figura 60. Unión de los datos de la consulta y el casteo de los valores nulos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56</w:t>
        </w:r>
        <w:r w:rsidRPr="002A33B6">
          <w:rPr>
            <w:rFonts w:cs="Arial"/>
            <w:noProof/>
            <w:webHidden/>
            <w:sz w:val="22"/>
          </w:rPr>
          <w:fldChar w:fldCharType="end"/>
        </w:r>
      </w:hyperlink>
    </w:p>
    <w:p w14:paraId="75252C84" w14:textId="0E7DE903"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6" w:history="1">
        <w:r w:rsidRPr="002A33B6">
          <w:rPr>
            <w:rStyle w:val="Hipervnculo"/>
            <w:rFonts w:cs="Arial"/>
            <w:noProof/>
            <w:sz w:val="22"/>
          </w:rPr>
          <w:t>Figura 61. Columna derivada para la dimensión Resultados.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56</w:t>
        </w:r>
        <w:r w:rsidRPr="002A33B6">
          <w:rPr>
            <w:rFonts w:cs="Arial"/>
            <w:noProof/>
            <w:webHidden/>
            <w:sz w:val="22"/>
          </w:rPr>
          <w:fldChar w:fldCharType="end"/>
        </w:r>
      </w:hyperlink>
    </w:p>
    <w:p w14:paraId="2E29C97A" w14:textId="3E75472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7" w:history="1">
        <w:r w:rsidRPr="002A33B6">
          <w:rPr>
            <w:rStyle w:val="Hipervnculo"/>
            <w:rFonts w:cs="Arial"/>
            <w:noProof/>
            <w:sz w:val="22"/>
          </w:rPr>
          <w:t>Figura 62. Destination - Connection mannager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57</w:t>
        </w:r>
        <w:r w:rsidRPr="002A33B6">
          <w:rPr>
            <w:rFonts w:cs="Arial"/>
            <w:noProof/>
            <w:webHidden/>
            <w:sz w:val="22"/>
          </w:rPr>
          <w:fldChar w:fldCharType="end"/>
        </w:r>
      </w:hyperlink>
    </w:p>
    <w:p w14:paraId="14231B2C" w14:textId="575C9A53"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8" w:history="1">
        <w:r w:rsidRPr="002A33B6">
          <w:rPr>
            <w:rStyle w:val="Hipervnculo"/>
            <w:rFonts w:cs="Arial"/>
            <w:noProof/>
            <w:sz w:val="22"/>
          </w:rPr>
          <w:t>Figura 63. Destination - Mappings  para la dimensión Resultados</w:t>
        </w:r>
        <w:r w:rsidRPr="002A33B6">
          <w:rPr>
            <w:rStyle w:val="Hipervnculo"/>
            <w:rFonts w:eastAsia="Times New Roman" w:cs="Arial"/>
            <w:noProof/>
            <w:sz w:val="22"/>
            <w:lang w:eastAsia="es-MX"/>
          </w:rPr>
          <w: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57</w:t>
        </w:r>
        <w:r w:rsidRPr="002A33B6">
          <w:rPr>
            <w:rFonts w:cs="Arial"/>
            <w:noProof/>
            <w:webHidden/>
            <w:sz w:val="22"/>
          </w:rPr>
          <w:fldChar w:fldCharType="end"/>
        </w:r>
      </w:hyperlink>
    </w:p>
    <w:p w14:paraId="21D63643" w14:textId="308D493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099" w:history="1">
        <w:r w:rsidRPr="002A33B6">
          <w:rPr>
            <w:rStyle w:val="Hipervnculo"/>
            <w:rFonts w:cs="Arial"/>
            <w:noProof/>
            <w:sz w:val="22"/>
          </w:rPr>
          <w:t>Figura 64.Data flow para la dimensión Resultados.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_Toc151316099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58</w:t>
        </w:r>
        <w:r w:rsidRPr="002A33B6">
          <w:rPr>
            <w:rFonts w:cs="Arial"/>
            <w:noProof/>
            <w:webHidden/>
            <w:sz w:val="22"/>
          </w:rPr>
          <w:fldChar w:fldCharType="end"/>
        </w:r>
      </w:hyperlink>
    </w:p>
    <w:p w14:paraId="31EC628F" w14:textId="1F6B1DF1"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0" w:history="1">
        <w:r w:rsidRPr="002A33B6">
          <w:rPr>
            <w:rStyle w:val="Hipervnculo"/>
            <w:rFonts w:cs="Arial"/>
            <w:noProof/>
            <w:sz w:val="22"/>
          </w:rPr>
          <w:t>Figura 65.Prueba SQL para la dimensión Resultados.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58</w:t>
        </w:r>
        <w:r w:rsidRPr="002A33B6">
          <w:rPr>
            <w:rFonts w:cs="Arial"/>
            <w:noProof/>
            <w:webHidden/>
            <w:sz w:val="22"/>
          </w:rPr>
          <w:fldChar w:fldCharType="end"/>
        </w:r>
      </w:hyperlink>
    </w:p>
    <w:p w14:paraId="548DE6F5" w14:textId="0F1AF9F8"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1" w:history="1">
        <w:r w:rsidRPr="002A33B6">
          <w:rPr>
            <w:rStyle w:val="Hipervnculo"/>
            <w:rFonts w:cs="Arial"/>
            <w:noProof/>
            <w:sz w:val="22"/>
          </w:rPr>
          <w:t>Figura 66. Source Editor, para la dimensión Socioeconómicos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60</w:t>
        </w:r>
        <w:r w:rsidRPr="002A33B6">
          <w:rPr>
            <w:rFonts w:cs="Arial"/>
            <w:noProof/>
            <w:webHidden/>
            <w:sz w:val="22"/>
          </w:rPr>
          <w:fldChar w:fldCharType="end"/>
        </w:r>
      </w:hyperlink>
    </w:p>
    <w:p w14:paraId="62E22B21" w14:textId="3930EB71"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2" w:history="1">
        <w:r w:rsidRPr="002A33B6">
          <w:rPr>
            <w:rStyle w:val="Hipervnculo"/>
            <w:rFonts w:cs="Arial"/>
            <w:noProof/>
            <w:sz w:val="22"/>
          </w:rPr>
          <w:t>Figura 67. Source Editor, para castear valores nulos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60</w:t>
        </w:r>
        <w:r w:rsidRPr="002A33B6">
          <w:rPr>
            <w:rFonts w:cs="Arial"/>
            <w:noProof/>
            <w:webHidden/>
            <w:sz w:val="22"/>
          </w:rPr>
          <w:fldChar w:fldCharType="end"/>
        </w:r>
      </w:hyperlink>
    </w:p>
    <w:p w14:paraId="199D80EF" w14:textId="5B457D7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3" w:history="1">
        <w:r w:rsidRPr="002A33B6">
          <w:rPr>
            <w:rStyle w:val="Hipervnculo"/>
            <w:rFonts w:cs="Arial"/>
            <w:noProof/>
            <w:sz w:val="22"/>
          </w:rPr>
          <w:t>Figura 68.Unión casteo valores nulos y datos de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61</w:t>
        </w:r>
        <w:r w:rsidRPr="002A33B6">
          <w:rPr>
            <w:rFonts w:cs="Arial"/>
            <w:noProof/>
            <w:webHidden/>
            <w:sz w:val="22"/>
          </w:rPr>
          <w:fldChar w:fldCharType="end"/>
        </w:r>
      </w:hyperlink>
    </w:p>
    <w:p w14:paraId="4A681289" w14:textId="53EABCA6"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4" w:history="1">
        <w:r w:rsidRPr="002A33B6">
          <w:rPr>
            <w:rStyle w:val="Hipervnculo"/>
            <w:rFonts w:cs="Arial"/>
            <w:noProof/>
            <w:sz w:val="22"/>
          </w:rPr>
          <w:t>Figura 69.Columna derivada,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61</w:t>
        </w:r>
        <w:r w:rsidRPr="002A33B6">
          <w:rPr>
            <w:rFonts w:cs="Arial"/>
            <w:noProof/>
            <w:webHidden/>
            <w:sz w:val="22"/>
          </w:rPr>
          <w:fldChar w:fldCharType="end"/>
        </w:r>
      </w:hyperlink>
    </w:p>
    <w:p w14:paraId="159BF713" w14:textId="4F4992B3"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5" w:history="1">
        <w:r w:rsidRPr="002A33B6">
          <w:rPr>
            <w:rStyle w:val="Hipervnculo"/>
            <w:rFonts w:cs="Arial"/>
            <w:noProof/>
            <w:sz w:val="22"/>
          </w:rPr>
          <w:t>Figura 70. Destination Editor,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62</w:t>
        </w:r>
        <w:r w:rsidRPr="002A33B6">
          <w:rPr>
            <w:rFonts w:cs="Arial"/>
            <w:noProof/>
            <w:webHidden/>
            <w:sz w:val="22"/>
          </w:rPr>
          <w:fldChar w:fldCharType="end"/>
        </w:r>
      </w:hyperlink>
    </w:p>
    <w:p w14:paraId="1B625D8F" w14:textId="1279E30D"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6" w:history="1">
        <w:r w:rsidRPr="002A33B6">
          <w:rPr>
            <w:rStyle w:val="Hipervnculo"/>
            <w:rFonts w:cs="Arial"/>
            <w:noProof/>
            <w:sz w:val="22"/>
          </w:rPr>
          <w:t>Figura 71. SourDestinationce Editor, Mapping,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62</w:t>
        </w:r>
        <w:r w:rsidRPr="002A33B6">
          <w:rPr>
            <w:rFonts w:cs="Arial"/>
            <w:noProof/>
            <w:webHidden/>
            <w:sz w:val="22"/>
          </w:rPr>
          <w:fldChar w:fldCharType="end"/>
        </w:r>
      </w:hyperlink>
    </w:p>
    <w:p w14:paraId="27ABFFA2" w14:textId="7735BF2A"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7" w:history="1">
        <w:r w:rsidRPr="002A33B6">
          <w:rPr>
            <w:rStyle w:val="Hipervnculo"/>
            <w:rFonts w:cs="Arial"/>
            <w:noProof/>
            <w:sz w:val="22"/>
          </w:rPr>
          <w:t>Figura 72. Data Flow,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63</w:t>
        </w:r>
        <w:r w:rsidRPr="002A33B6">
          <w:rPr>
            <w:rFonts w:cs="Arial"/>
            <w:noProof/>
            <w:webHidden/>
            <w:sz w:val="22"/>
          </w:rPr>
          <w:fldChar w:fldCharType="end"/>
        </w:r>
      </w:hyperlink>
    </w:p>
    <w:p w14:paraId="0C7AA4AC" w14:textId="4FA7E97C"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8" w:history="1">
        <w:r w:rsidRPr="002A33B6">
          <w:rPr>
            <w:rStyle w:val="Hipervnculo"/>
            <w:rFonts w:cs="Arial"/>
            <w:noProof/>
            <w:sz w:val="22"/>
          </w:rPr>
          <w:t>Figura 73.Prueba SQL, para la dimensión</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63</w:t>
        </w:r>
        <w:r w:rsidRPr="002A33B6">
          <w:rPr>
            <w:rFonts w:cs="Arial"/>
            <w:noProof/>
            <w:webHidden/>
            <w:sz w:val="22"/>
          </w:rPr>
          <w:fldChar w:fldCharType="end"/>
        </w:r>
      </w:hyperlink>
    </w:p>
    <w:p w14:paraId="580C2483" w14:textId="7D58A0B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09" w:history="1">
        <w:r w:rsidRPr="002A33B6">
          <w:rPr>
            <w:rStyle w:val="Hipervnculo"/>
            <w:rFonts w:cs="Arial"/>
            <w:noProof/>
            <w:sz w:val="22"/>
          </w:rPr>
          <w:t>Figura 74. OLEDB source Editor SQL, para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_Toc151316109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65</w:t>
        </w:r>
        <w:r w:rsidRPr="002A33B6">
          <w:rPr>
            <w:rFonts w:cs="Arial"/>
            <w:noProof/>
            <w:webHidden/>
            <w:sz w:val="22"/>
          </w:rPr>
          <w:fldChar w:fldCharType="end"/>
        </w:r>
      </w:hyperlink>
    </w:p>
    <w:p w14:paraId="64E1A11C" w14:textId="0B9C36B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10" w:history="1">
        <w:r w:rsidRPr="002A33B6">
          <w:rPr>
            <w:rStyle w:val="Hipervnculo"/>
            <w:rFonts w:cs="Arial"/>
            <w:noProof/>
            <w:sz w:val="22"/>
          </w:rPr>
          <w:t>Figura 75, lookup Colegio Editor, para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_Toc151316110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66</w:t>
        </w:r>
        <w:r w:rsidRPr="002A33B6">
          <w:rPr>
            <w:rFonts w:cs="Arial"/>
            <w:noProof/>
            <w:webHidden/>
            <w:sz w:val="22"/>
          </w:rPr>
          <w:fldChar w:fldCharType="end"/>
        </w:r>
      </w:hyperlink>
    </w:p>
    <w:p w14:paraId="3EEEA21D" w14:textId="33225E85"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11" w:history="1">
        <w:r w:rsidRPr="002A33B6">
          <w:rPr>
            <w:rStyle w:val="Hipervnculo"/>
            <w:rFonts w:cs="Arial"/>
            <w:noProof/>
            <w:sz w:val="22"/>
          </w:rPr>
          <w:t>Figura 76. OLEDB source Editor SQL, para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_Toc151316111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66</w:t>
        </w:r>
        <w:r w:rsidRPr="002A33B6">
          <w:rPr>
            <w:rFonts w:cs="Arial"/>
            <w:noProof/>
            <w:webHidden/>
            <w:sz w:val="22"/>
          </w:rPr>
          <w:fldChar w:fldCharType="end"/>
        </w:r>
      </w:hyperlink>
    </w:p>
    <w:p w14:paraId="63CDFE70" w14:textId="62AA7979"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12" w:history="1">
        <w:r w:rsidRPr="002A33B6">
          <w:rPr>
            <w:rStyle w:val="Hipervnculo"/>
            <w:rFonts w:cs="Arial"/>
            <w:noProof/>
            <w:sz w:val="22"/>
          </w:rPr>
          <w:t>Figura 77. OLEDB source Editor SQL, para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_Toc151316112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67</w:t>
        </w:r>
        <w:r w:rsidRPr="002A33B6">
          <w:rPr>
            <w:rFonts w:cs="Arial"/>
            <w:noProof/>
            <w:webHidden/>
            <w:sz w:val="22"/>
          </w:rPr>
          <w:fldChar w:fldCharType="end"/>
        </w:r>
      </w:hyperlink>
    </w:p>
    <w:p w14:paraId="70A6E899" w14:textId="51EFD28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13" w:history="1">
        <w:r w:rsidRPr="002A33B6">
          <w:rPr>
            <w:rStyle w:val="Hipervnculo"/>
            <w:rFonts w:cs="Arial"/>
            <w:noProof/>
            <w:sz w:val="22"/>
          </w:rPr>
          <w:t>Figura 78. OLEDB source Resultados Editor SQL, para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_Toc151316113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67</w:t>
        </w:r>
        <w:r w:rsidRPr="002A33B6">
          <w:rPr>
            <w:rFonts w:cs="Arial"/>
            <w:noProof/>
            <w:webHidden/>
            <w:sz w:val="22"/>
          </w:rPr>
          <w:fldChar w:fldCharType="end"/>
        </w:r>
      </w:hyperlink>
    </w:p>
    <w:p w14:paraId="4E363496" w14:textId="392EB10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14" w:history="1">
        <w:r w:rsidRPr="002A33B6">
          <w:rPr>
            <w:rStyle w:val="Hipervnculo"/>
            <w:rFonts w:cs="Arial"/>
            <w:noProof/>
            <w:sz w:val="22"/>
          </w:rPr>
          <w:t>Figura 79. OLEDB source Tiempo Editor SQL, para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_Toc151316114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68</w:t>
        </w:r>
        <w:r w:rsidRPr="002A33B6">
          <w:rPr>
            <w:rFonts w:cs="Arial"/>
            <w:noProof/>
            <w:webHidden/>
            <w:sz w:val="22"/>
          </w:rPr>
          <w:fldChar w:fldCharType="end"/>
        </w:r>
      </w:hyperlink>
    </w:p>
    <w:p w14:paraId="108C33D7" w14:textId="3A049DC3"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15" w:history="1">
        <w:r w:rsidRPr="002A33B6">
          <w:rPr>
            <w:rStyle w:val="Hipervnculo"/>
            <w:rFonts w:cs="Arial"/>
            <w:noProof/>
            <w:sz w:val="22"/>
          </w:rPr>
          <w:t>Figura 80. OLEDB Destination Editor SQL, para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_Toc151316115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68</w:t>
        </w:r>
        <w:r w:rsidRPr="002A33B6">
          <w:rPr>
            <w:rFonts w:cs="Arial"/>
            <w:noProof/>
            <w:webHidden/>
            <w:sz w:val="22"/>
          </w:rPr>
          <w:fldChar w:fldCharType="end"/>
        </w:r>
      </w:hyperlink>
    </w:p>
    <w:p w14:paraId="6DAD6E4F" w14:textId="4F4E94AB"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16" w:history="1">
        <w:r w:rsidRPr="002A33B6">
          <w:rPr>
            <w:rStyle w:val="Hipervnculo"/>
            <w:rFonts w:cs="Arial"/>
            <w:noProof/>
            <w:sz w:val="22"/>
          </w:rPr>
          <w:t>Figura 81. OLEDB source Tiempo Editor SQL, para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_Toc151316116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69</w:t>
        </w:r>
        <w:r w:rsidRPr="002A33B6">
          <w:rPr>
            <w:rFonts w:cs="Arial"/>
            <w:noProof/>
            <w:webHidden/>
            <w:sz w:val="22"/>
          </w:rPr>
          <w:fldChar w:fldCharType="end"/>
        </w:r>
      </w:hyperlink>
    </w:p>
    <w:p w14:paraId="316DB72C" w14:textId="360E3AEA"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17" w:history="1">
        <w:r w:rsidRPr="002A33B6">
          <w:rPr>
            <w:rStyle w:val="Hipervnculo"/>
            <w:rFonts w:cs="Arial"/>
            <w:noProof/>
            <w:sz w:val="22"/>
          </w:rPr>
          <w:t>Figura 82. Ejecución del flujo ETL de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_Toc151316117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69</w:t>
        </w:r>
        <w:r w:rsidRPr="002A33B6">
          <w:rPr>
            <w:rFonts w:cs="Arial"/>
            <w:noProof/>
            <w:webHidden/>
            <w:sz w:val="22"/>
          </w:rPr>
          <w:fldChar w:fldCharType="end"/>
        </w:r>
      </w:hyperlink>
    </w:p>
    <w:p w14:paraId="5918F12B" w14:textId="60123CA7"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18" w:history="1">
        <w:r w:rsidRPr="002A33B6">
          <w:rPr>
            <w:rStyle w:val="Hipervnculo"/>
            <w:rFonts w:cs="Arial"/>
            <w:noProof/>
            <w:sz w:val="22"/>
          </w:rPr>
          <w:t>Figura 83. Consulta de los registros de la factable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_Toc151316118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70</w:t>
        </w:r>
        <w:r w:rsidRPr="002A33B6">
          <w:rPr>
            <w:rFonts w:cs="Arial"/>
            <w:noProof/>
            <w:webHidden/>
            <w:sz w:val="22"/>
          </w:rPr>
          <w:fldChar w:fldCharType="end"/>
        </w:r>
      </w:hyperlink>
    </w:p>
    <w:p w14:paraId="2990DFFD" w14:textId="2CE8E4D3" w:rsidR="0019329E" w:rsidRPr="002A33B6" w:rsidRDefault="0019329E" w:rsidP="006D5861">
      <w:pPr>
        <w:spacing w:line="240" w:lineRule="auto"/>
        <w:rPr>
          <w:rFonts w:cs="Arial"/>
          <w:sz w:val="22"/>
        </w:rPr>
      </w:pPr>
      <w:r w:rsidRPr="002A33B6">
        <w:rPr>
          <w:rFonts w:cs="Arial"/>
          <w:sz w:val="22"/>
        </w:rPr>
        <w:fldChar w:fldCharType="end"/>
      </w:r>
    </w:p>
    <w:p w14:paraId="03BE1C0C" w14:textId="6BC47017" w:rsidR="00D16B67" w:rsidRPr="002A33B6" w:rsidRDefault="00D16B67" w:rsidP="006D5861">
      <w:pPr>
        <w:spacing w:line="240" w:lineRule="auto"/>
        <w:rPr>
          <w:rFonts w:cs="Arial"/>
          <w:sz w:val="22"/>
        </w:rPr>
        <w:sectPr w:rsidR="00D16B67" w:rsidRPr="002A33B6" w:rsidSect="00115ED4">
          <w:pgSz w:w="12240" w:h="15840" w:code="1"/>
          <w:pgMar w:top="1701" w:right="1134" w:bottom="1701" w:left="2268" w:header="709" w:footer="709" w:gutter="0"/>
          <w:cols w:space="708"/>
          <w:docGrid w:linePitch="360"/>
        </w:sectPr>
      </w:pPr>
    </w:p>
    <w:p w14:paraId="212A1572" w14:textId="64DB15C1" w:rsidR="00D16B67" w:rsidRPr="002A33B6" w:rsidRDefault="00D16B67" w:rsidP="00D16B67">
      <w:pPr>
        <w:spacing w:line="240" w:lineRule="auto"/>
        <w:rPr>
          <w:rFonts w:cs="Arial"/>
          <w:b/>
          <w:bCs/>
          <w:sz w:val="22"/>
        </w:rPr>
      </w:pPr>
      <w:r w:rsidRPr="002A33B6">
        <w:rPr>
          <w:rFonts w:cs="Arial"/>
          <w:b/>
          <w:bCs/>
          <w:sz w:val="22"/>
        </w:rPr>
        <w:lastRenderedPageBreak/>
        <w:t xml:space="preserve">Tabla de tablas  </w:t>
      </w:r>
    </w:p>
    <w:p w14:paraId="7B6307AB" w14:textId="77777777" w:rsidR="00D16B67" w:rsidRPr="002A33B6" w:rsidRDefault="00D16B67" w:rsidP="00D16B67">
      <w:pPr>
        <w:pStyle w:val="Tabladeilustraciones"/>
        <w:tabs>
          <w:tab w:val="right" w:leader="dot" w:pos="8828"/>
        </w:tabs>
        <w:spacing w:line="240" w:lineRule="auto"/>
        <w:rPr>
          <w:rFonts w:cs="Arial"/>
          <w:sz w:val="22"/>
        </w:rPr>
      </w:pPr>
    </w:p>
    <w:p w14:paraId="051B34CE" w14:textId="5ACF78D0" w:rsidR="00865BD0" w:rsidRPr="002A33B6" w:rsidRDefault="00D16B67">
      <w:pPr>
        <w:pStyle w:val="Tabladeilustraciones"/>
        <w:tabs>
          <w:tab w:val="right" w:leader="dot" w:pos="8828"/>
        </w:tabs>
        <w:rPr>
          <w:rFonts w:eastAsiaTheme="minorEastAsia" w:cs="Arial"/>
          <w:noProof/>
          <w:kern w:val="2"/>
          <w:sz w:val="22"/>
          <w:lang w:eastAsia="es-CO"/>
          <w14:ligatures w14:val="standardContextual"/>
        </w:rPr>
      </w:pPr>
      <w:r w:rsidRPr="002A33B6">
        <w:rPr>
          <w:rFonts w:cs="Arial"/>
          <w:sz w:val="22"/>
        </w:rPr>
        <w:fldChar w:fldCharType="begin"/>
      </w:r>
      <w:r w:rsidRPr="002A33B6">
        <w:rPr>
          <w:rFonts w:cs="Arial"/>
          <w:sz w:val="22"/>
        </w:rPr>
        <w:instrText xml:space="preserve"> TOC \h \z \c "Tabla" </w:instrText>
      </w:r>
      <w:r w:rsidRPr="002A33B6">
        <w:rPr>
          <w:rFonts w:cs="Arial"/>
          <w:sz w:val="22"/>
        </w:rPr>
        <w:fldChar w:fldCharType="separate"/>
      </w:r>
      <w:hyperlink w:anchor="_Toc151316119" w:history="1">
        <w:r w:rsidR="00865BD0" w:rsidRPr="002A33B6">
          <w:rPr>
            <w:rStyle w:val="Hipervnculo"/>
            <w:rFonts w:cs="Arial"/>
            <w:noProof/>
            <w:sz w:val="22"/>
          </w:rPr>
          <w:t>Tabla 1. Porcentajes por el tipo de colegio</w:t>
        </w:r>
        <w:r w:rsidR="00865BD0" w:rsidRPr="002A33B6">
          <w:rPr>
            <w:rFonts w:cs="Arial"/>
            <w:noProof/>
            <w:webHidden/>
            <w:sz w:val="22"/>
          </w:rPr>
          <w:tab/>
        </w:r>
        <w:r w:rsidR="00865BD0" w:rsidRPr="002A33B6">
          <w:rPr>
            <w:rFonts w:cs="Arial"/>
            <w:noProof/>
            <w:webHidden/>
            <w:sz w:val="22"/>
          </w:rPr>
          <w:fldChar w:fldCharType="begin"/>
        </w:r>
        <w:r w:rsidR="00865BD0" w:rsidRPr="002A33B6">
          <w:rPr>
            <w:rFonts w:cs="Arial"/>
            <w:noProof/>
            <w:webHidden/>
            <w:sz w:val="22"/>
          </w:rPr>
          <w:instrText xml:space="preserve"> PAGEREF _Toc151316119 \h </w:instrText>
        </w:r>
        <w:r w:rsidR="00865BD0" w:rsidRPr="002A33B6">
          <w:rPr>
            <w:rFonts w:cs="Arial"/>
            <w:noProof/>
            <w:webHidden/>
            <w:sz w:val="22"/>
          </w:rPr>
        </w:r>
        <w:r w:rsidR="00865BD0" w:rsidRPr="002A33B6">
          <w:rPr>
            <w:rFonts w:cs="Arial"/>
            <w:noProof/>
            <w:webHidden/>
            <w:sz w:val="22"/>
          </w:rPr>
          <w:fldChar w:fldCharType="separate"/>
        </w:r>
        <w:r w:rsidR="00865BD0" w:rsidRPr="002A33B6">
          <w:rPr>
            <w:rFonts w:cs="Arial"/>
            <w:noProof/>
            <w:webHidden/>
            <w:sz w:val="22"/>
          </w:rPr>
          <w:t>71</w:t>
        </w:r>
        <w:r w:rsidR="00865BD0" w:rsidRPr="002A33B6">
          <w:rPr>
            <w:rFonts w:cs="Arial"/>
            <w:noProof/>
            <w:webHidden/>
            <w:sz w:val="22"/>
          </w:rPr>
          <w:fldChar w:fldCharType="end"/>
        </w:r>
      </w:hyperlink>
    </w:p>
    <w:p w14:paraId="7FC581B2" w14:textId="65EB3F24"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0" w:history="1">
        <w:r w:rsidRPr="002A33B6">
          <w:rPr>
            <w:rStyle w:val="Hipervnculo"/>
            <w:rFonts w:cs="Arial"/>
            <w:noProof/>
            <w:sz w:val="22"/>
          </w:rPr>
          <w:t>Tabla 2. Porcentajes por el tipo de colegio 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72</w:t>
        </w:r>
        <w:r w:rsidRPr="002A33B6">
          <w:rPr>
            <w:rFonts w:cs="Arial"/>
            <w:noProof/>
            <w:webHidden/>
            <w:sz w:val="22"/>
          </w:rPr>
          <w:fldChar w:fldCharType="end"/>
        </w:r>
      </w:hyperlink>
    </w:p>
    <w:p w14:paraId="570D9913" w14:textId="15BA1F5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1" w:history="1">
        <w:r w:rsidRPr="002A33B6">
          <w:rPr>
            <w:rStyle w:val="Hipervnculo"/>
            <w:rFonts w:cs="Arial"/>
            <w:noProof/>
            <w:sz w:val="22"/>
          </w:rPr>
          <w:t>Tabla 3. Porcentaje por jornada del colegio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73</w:t>
        </w:r>
        <w:r w:rsidRPr="002A33B6">
          <w:rPr>
            <w:rFonts w:cs="Arial"/>
            <w:noProof/>
            <w:webHidden/>
            <w:sz w:val="22"/>
          </w:rPr>
          <w:fldChar w:fldCharType="end"/>
        </w:r>
      </w:hyperlink>
    </w:p>
    <w:p w14:paraId="3FB66138" w14:textId="1B4BA2B7"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2" w:history="1">
        <w:r w:rsidRPr="002A33B6">
          <w:rPr>
            <w:rStyle w:val="Hipervnculo"/>
            <w:rFonts w:cs="Arial"/>
            <w:noProof/>
            <w:sz w:val="22"/>
          </w:rPr>
          <w:t>Tabla 4. Porcentaje por jornada del colegio 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74</w:t>
        </w:r>
        <w:r w:rsidRPr="002A33B6">
          <w:rPr>
            <w:rFonts w:cs="Arial"/>
            <w:noProof/>
            <w:webHidden/>
            <w:sz w:val="22"/>
          </w:rPr>
          <w:fldChar w:fldCharType="end"/>
        </w:r>
      </w:hyperlink>
    </w:p>
    <w:p w14:paraId="52BC69B9" w14:textId="2AC680A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3" w:history="1">
        <w:r w:rsidRPr="002A33B6">
          <w:rPr>
            <w:rStyle w:val="Hipervnculo"/>
            <w:rFonts w:cs="Arial"/>
            <w:noProof/>
            <w:sz w:val="22"/>
          </w:rPr>
          <w:t>Tabla 5. Porcentajes por genero del colegio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75</w:t>
        </w:r>
        <w:r w:rsidRPr="002A33B6">
          <w:rPr>
            <w:rFonts w:cs="Arial"/>
            <w:noProof/>
            <w:webHidden/>
            <w:sz w:val="22"/>
          </w:rPr>
          <w:fldChar w:fldCharType="end"/>
        </w:r>
      </w:hyperlink>
    </w:p>
    <w:p w14:paraId="2130C9E2" w14:textId="5E5B769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4" w:history="1">
        <w:r w:rsidRPr="002A33B6">
          <w:rPr>
            <w:rStyle w:val="Hipervnculo"/>
            <w:rFonts w:cs="Arial"/>
            <w:noProof/>
            <w:sz w:val="22"/>
          </w:rPr>
          <w:t>Tabla 6. Tabla 5. Porcentajes por genero del colegio 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76</w:t>
        </w:r>
        <w:r w:rsidRPr="002A33B6">
          <w:rPr>
            <w:rFonts w:cs="Arial"/>
            <w:noProof/>
            <w:webHidden/>
            <w:sz w:val="22"/>
          </w:rPr>
          <w:fldChar w:fldCharType="end"/>
        </w:r>
      </w:hyperlink>
    </w:p>
    <w:p w14:paraId="67BD9740" w14:textId="7C2406E5"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5" w:history="1">
        <w:r w:rsidRPr="002A33B6">
          <w:rPr>
            <w:rStyle w:val="Hipervnculo"/>
            <w:rFonts w:cs="Arial"/>
            <w:noProof/>
            <w:sz w:val="22"/>
          </w:rPr>
          <w:t>Tabla 7. Porcentajes por si el Colegio es Bilingüe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76</w:t>
        </w:r>
        <w:r w:rsidRPr="002A33B6">
          <w:rPr>
            <w:rFonts w:cs="Arial"/>
            <w:noProof/>
            <w:webHidden/>
            <w:sz w:val="22"/>
          </w:rPr>
          <w:fldChar w:fldCharType="end"/>
        </w:r>
      </w:hyperlink>
    </w:p>
    <w:p w14:paraId="6F605C45" w14:textId="3A448357"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6" w:history="1">
        <w:r w:rsidRPr="002A33B6">
          <w:rPr>
            <w:rStyle w:val="Hipervnculo"/>
            <w:rFonts w:cs="Arial"/>
            <w:noProof/>
            <w:sz w:val="22"/>
          </w:rPr>
          <w:t>Tabla 8. Porcentajes por si el Colegio es Bilingüe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77</w:t>
        </w:r>
        <w:r w:rsidRPr="002A33B6">
          <w:rPr>
            <w:rFonts w:cs="Arial"/>
            <w:noProof/>
            <w:webHidden/>
            <w:sz w:val="22"/>
          </w:rPr>
          <w:fldChar w:fldCharType="end"/>
        </w:r>
      </w:hyperlink>
    </w:p>
    <w:p w14:paraId="5EC0C417" w14:textId="220B5A77"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7" w:history="1">
        <w:r w:rsidRPr="002A33B6">
          <w:rPr>
            <w:rStyle w:val="Hipervnculo"/>
            <w:rFonts w:cs="Arial"/>
            <w:noProof/>
            <w:sz w:val="22"/>
          </w:rPr>
          <w:t>Tabla 9. Porcentajes por enfoque / nivel académico del colegio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77</w:t>
        </w:r>
        <w:r w:rsidRPr="002A33B6">
          <w:rPr>
            <w:rFonts w:cs="Arial"/>
            <w:noProof/>
            <w:webHidden/>
            <w:sz w:val="22"/>
          </w:rPr>
          <w:fldChar w:fldCharType="end"/>
        </w:r>
      </w:hyperlink>
    </w:p>
    <w:p w14:paraId="242F9E78" w14:textId="1725C96C"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8" w:history="1">
        <w:r w:rsidRPr="002A33B6">
          <w:rPr>
            <w:rStyle w:val="Hipervnculo"/>
            <w:rFonts w:cs="Arial"/>
            <w:noProof/>
            <w:sz w:val="22"/>
          </w:rPr>
          <w:t>Tabla 10. Porcentajes por enfoque / nivel académico del colegio – 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78</w:t>
        </w:r>
        <w:r w:rsidRPr="002A33B6">
          <w:rPr>
            <w:rFonts w:cs="Arial"/>
            <w:noProof/>
            <w:webHidden/>
            <w:sz w:val="22"/>
          </w:rPr>
          <w:fldChar w:fldCharType="end"/>
        </w:r>
      </w:hyperlink>
    </w:p>
    <w:p w14:paraId="51DF1B96" w14:textId="4C58BCD6"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29" w:history="1">
        <w:r w:rsidRPr="002A33B6">
          <w:rPr>
            <w:rStyle w:val="Hipervnculo"/>
            <w:rFonts w:cs="Arial"/>
            <w:noProof/>
            <w:sz w:val="22"/>
          </w:rPr>
          <w:t>Tabla 11. Porcentajes por calendario del colegio.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_Toc151316129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78</w:t>
        </w:r>
        <w:r w:rsidRPr="002A33B6">
          <w:rPr>
            <w:rFonts w:cs="Arial"/>
            <w:noProof/>
            <w:webHidden/>
            <w:sz w:val="22"/>
          </w:rPr>
          <w:fldChar w:fldCharType="end"/>
        </w:r>
      </w:hyperlink>
    </w:p>
    <w:p w14:paraId="773239F5" w14:textId="0CAD892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0" w:history="1">
        <w:r w:rsidRPr="002A33B6">
          <w:rPr>
            <w:rStyle w:val="Hipervnculo"/>
            <w:rFonts w:cs="Arial"/>
            <w:noProof/>
            <w:sz w:val="22"/>
          </w:rPr>
          <w:t>Tabla 12. Porcentajes por calendario del colegio-Ingles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79</w:t>
        </w:r>
        <w:r w:rsidRPr="002A33B6">
          <w:rPr>
            <w:rFonts w:cs="Arial"/>
            <w:noProof/>
            <w:webHidden/>
            <w:sz w:val="22"/>
          </w:rPr>
          <w:fldChar w:fldCharType="end"/>
        </w:r>
      </w:hyperlink>
    </w:p>
    <w:p w14:paraId="5CE65E7E" w14:textId="01115B1F"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1" w:history="1">
        <w:r w:rsidRPr="002A33B6">
          <w:rPr>
            <w:rStyle w:val="Hipervnculo"/>
            <w:rFonts w:cs="Arial"/>
            <w:noProof/>
            <w:sz w:val="22"/>
          </w:rPr>
          <w:t>Tabla 13. Porcentajes por tipo de documento.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79</w:t>
        </w:r>
        <w:r w:rsidRPr="002A33B6">
          <w:rPr>
            <w:rFonts w:cs="Arial"/>
            <w:noProof/>
            <w:webHidden/>
            <w:sz w:val="22"/>
          </w:rPr>
          <w:fldChar w:fldCharType="end"/>
        </w:r>
      </w:hyperlink>
    </w:p>
    <w:p w14:paraId="0CC3F699" w14:textId="1FD27A1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2" w:history="1">
        <w:r w:rsidRPr="002A33B6">
          <w:rPr>
            <w:rStyle w:val="Hipervnculo"/>
            <w:rFonts w:cs="Arial"/>
            <w:noProof/>
            <w:sz w:val="22"/>
          </w:rPr>
          <w:t>Tabla 14. Porcentajes por tipo de documento – 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80</w:t>
        </w:r>
        <w:r w:rsidRPr="002A33B6">
          <w:rPr>
            <w:rFonts w:cs="Arial"/>
            <w:noProof/>
            <w:webHidden/>
            <w:sz w:val="22"/>
          </w:rPr>
          <w:fldChar w:fldCharType="end"/>
        </w:r>
      </w:hyperlink>
    </w:p>
    <w:p w14:paraId="54D7F17F" w14:textId="6FDA36FD"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3" w:history="1">
        <w:r w:rsidRPr="002A33B6">
          <w:rPr>
            <w:rStyle w:val="Hipervnculo"/>
            <w:rFonts w:cs="Arial"/>
            <w:noProof/>
            <w:sz w:val="22"/>
          </w:rPr>
          <w:t>Tabla 15. Porcentajes por genero de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80</w:t>
        </w:r>
        <w:r w:rsidRPr="002A33B6">
          <w:rPr>
            <w:rFonts w:cs="Arial"/>
            <w:noProof/>
            <w:webHidden/>
            <w:sz w:val="22"/>
          </w:rPr>
          <w:fldChar w:fldCharType="end"/>
        </w:r>
      </w:hyperlink>
    </w:p>
    <w:p w14:paraId="7B586B87" w14:textId="160C36D5"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4" w:history="1">
        <w:r w:rsidRPr="002A33B6">
          <w:rPr>
            <w:rStyle w:val="Hipervnculo"/>
            <w:rFonts w:cs="Arial"/>
            <w:noProof/>
            <w:sz w:val="22"/>
          </w:rPr>
          <w:t>Tabla 16. Porcentajes por genero de estudiante – 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81</w:t>
        </w:r>
        <w:r w:rsidRPr="002A33B6">
          <w:rPr>
            <w:rFonts w:cs="Arial"/>
            <w:noProof/>
            <w:webHidden/>
            <w:sz w:val="22"/>
          </w:rPr>
          <w:fldChar w:fldCharType="end"/>
        </w:r>
      </w:hyperlink>
    </w:p>
    <w:p w14:paraId="0A220472" w14:textId="6DB7B25B"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5" w:history="1">
        <w:r w:rsidRPr="002A33B6">
          <w:rPr>
            <w:rStyle w:val="Hipervnculo"/>
            <w:rFonts w:cs="Arial"/>
            <w:noProof/>
            <w:sz w:val="22"/>
          </w:rPr>
          <w:t>Tabla 17. Porcentajes si la familia del estudiante tiene carro</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81</w:t>
        </w:r>
        <w:r w:rsidRPr="002A33B6">
          <w:rPr>
            <w:rFonts w:cs="Arial"/>
            <w:noProof/>
            <w:webHidden/>
            <w:sz w:val="22"/>
          </w:rPr>
          <w:fldChar w:fldCharType="end"/>
        </w:r>
      </w:hyperlink>
    </w:p>
    <w:p w14:paraId="56113A31" w14:textId="233DF0D1"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6" w:history="1">
        <w:r w:rsidRPr="002A33B6">
          <w:rPr>
            <w:rStyle w:val="Hipervnculo"/>
            <w:rFonts w:cs="Arial"/>
            <w:noProof/>
            <w:sz w:val="22"/>
          </w:rPr>
          <w:t>Tabla 18. Porcentajes si la familia del estudiante tiene carro-Ingles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82</w:t>
        </w:r>
        <w:r w:rsidRPr="002A33B6">
          <w:rPr>
            <w:rFonts w:cs="Arial"/>
            <w:noProof/>
            <w:webHidden/>
            <w:sz w:val="22"/>
          </w:rPr>
          <w:fldChar w:fldCharType="end"/>
        </w:r>
      </w:hyperlink>
    </w:p>
    <w:p w14:paraId="6DF24D27" w14:textId="6C40369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7" w:history="1">
        <w:r w:rsidRPr="002A33B6">
          <w:rPr>
            <w:rStyle w:val="Hipervnculo"/>
            <w:rFonts w:cs="Arial"/>
            <w:noProof/>
            <w:sz w:val="22"/>
          </w:rPr>
          <w:t>Tabla 19. Porcentajes si el estudiante tiene computador</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_Toc151316137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82</w:t>
        </w:r>
        <w:r w:rsidRPr="002A33B6">
          <w:rPr>
            <w:rFonts w:cs="Arial"/>
            <w:noProof/>
            <w:webHidden/>
            <w:sz w:val="22"/>
          </w:rPr>
          <w:fldChar w:fldCharType="end"/>
        </w:r>
      </w:hyperlink>
    </w:p>
    <w:p w14:paraId="0386CBD4" w14:textId="031BBB5E"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8" w:history="1">
        <w:r w:rsidRPr="002A33B6">
          <w:rPr>
            <w:rStyle w:val="Hipervnculo"/>
            <w:rFonts w:cs="Arial"/>
            <w:noProof/>
            <w:sz w:val="22"/>
          </w:rPr>
          <w:t>Tabla 20. Porcentajes si el estudiante tiene computador</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_Toc151316138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83</w:t>
        </w:r>
        <w:r w:rsidRPr="002A33B6">
          <w:rPr>
            <w:rFonts w:cs="Arial"/>
            <w:noProof/>
            <w:webHidden/>
            <w:sz w:val="22"/>
          </w:rPr>
          <w:fldChar w:fldCharType="end"/>
        </w:r>
      </w:hyperlink>
    </w:p>
    <w:p w14:paraId="654644D4" w14:textId="4E1810D2"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39" w:history="1">
        <w:r w:rsidRPr="002A33B6">
          <w:rPr>
            <w:rStyle w:val="Hipervnculo"/>
            <w:rFonts w:cs="Arial"/>
            <w:noProof/>
            <w:sz w:val="22"/>
          </w:rPr>
          <w:t>Tabla 21. Porcentajes si el estudiante tiene internet</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_Toc151316139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83</w:t>
        </w:r>
        <w:r w:rsidRPr="002A33B6">
          <w:rPr>
            <w:rFonts w:cs="Arial"/>
            <w:noProof/>
            <w:webHidden/>
            <w:sz w:val="22"/>
          </w:rPr>
          <w:fldChar w:fldCharType="end"/>
        </w:r>
      </w:hyperlink>
    </w:p>
    <w:p w14:paraId="53CB576D" w14:textId="173E98A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40" w:history="1">
        <w:r w:rsidRPr="002A33B6">
          <w:rPr>
            <w:rStyle w:val="Hipervnculo"/>
            <w:rFonts w:cs="Arial"/>
            <w:noProof/>
            <w:sz w:val="22"/>
          </w:rPr>
          <w:t>Tabla 22. Porcentajes si el estudiante tiene internet – 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_Toc151316140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84</w:t>
        </w:r>
        <w:r w:rsidRPr="002A33B6">
          <w:rPr>
            <w:rFonts w:cs="Arial"/>
            <w:noProof/>
            <w:webHidden/>
            <w:sz w:val="22"/>
          </w:rPr>
          <w:fldChar w:fldCharType="end"/>
        </w:r>
      </w:hyperlink>
    </w:p>
    <w:p w14:paraId="3AE5C558" w14:textId="5C5445E4"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41" w:history="1">
        <w:r w:rsidRPr="002A33B6">
          <w:rPr>
            <w:rStyle w:val="Hipervnculo"/>
            <w:rFonts w:cs="Arial"/>
            <w:noProof/>
            <w:sz w:val="22"/>
          </w:rPr>
          <w:t>Tabla 23.Porcentajes si el estudiante tiene lavadora</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_Toc151316141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84</w:t>
        </w:r>
        <w:r w:rsidRPr="002A33B6">
          <w:rPr>
            <w:rFonts w:cs="Arial"/>
            <w:noProof/>
            <w:webHidden/>
            <w:sz w:val="22"/>
          </w:rPr>
          <w:fldChar w:fldCharType="end"/>
        </w:r>
      </w:hyperlink>
    </w:p>
    <w:p w14:paraId="1BD08528" w14:textId="315AE790"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42" w:history="1">
        <w:r w:rsidRPr="002A33B6">
          <w:rPr>
            <w:rStyle w:val="Hipervnculo"/>
            <w:rFonts w:cs="Arial"/>
            <w:noProof/>
            <w:sz w:val="22"/>
          </w:rPr>
          <w:t>Tabla 24. Porcentajes si el estudiante tiene lavadora-Ingles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_Toc151316142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85</w:t>
        </w:r>
        <w:r w:rsidRPr="002A33B6">
          <w:rPr>
            <w:rFonts w:cs="Arial"/>
            <w:noProof/>
            <w:webHidden/>
            <w:sz w:val="22"/>
          </w:rPr>
          <w:fldChar w:fldCharType="end"/>
        </w:r>
      </w:hyperlink>
    </w:p>
    <w:p w14:paraId="29910E3F" w14:textId="6834EC8A"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43" w:history="1">
        <w:r w:rsidRPr="002A33B6">
          <w:rPr>
            <w:rStyle w:val="Hipervnculo"/>
            <w:rFonts w:cs="Arial"/>
            <w:noProof/>
            <w:sz w:val="22"/>
          </w:rPr>
          <w:t>Tabla 25. Porcentajes según el estrato del estudiante</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_Toc151316143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85</w:t>
        </w:r>
        <w:r w:rsidRPr="002A33B6">
          <w:rPr>
            <w:rFonts w:cs="Arial"/>
            <w:noProof/>
            <w:webHidden/>
            <w:sz w:val="22"/>
          </w:rPr>
          <w:fldChar w:fldCharType="end"/>
        </w:r>
      </w:hyperlink>
    </w:p>
    <w:p w14:paraId="3CDC6200" w14:textId="369F74A8"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44" w:history="1">
        <w:r w:rsidRPr="002A33B6">
          <w:rPr>
            <w:rStyle w:val="Hipervnculo"/>
            <w:rFonts w:cs="Arial"/>
            <w:noProof/>
            <w:sz w:val="22"/>
          </w:rPr>
          <w:t>Tabla 26. Porcentajes según el estrato del estudiante-Ingles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_Toc151316144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86</w:t>
        </w:r>
        <w:r w:rsidRPr="002A33B6">
          <w:rPr>
            <w:rFonts w:cs="Arial"/>
            <w:noProof/>
            <w:webHidden/>
            <w:sz w:val="22"/>
          </w:rPr>
          <w:fldChar w:fldCharType="end"/>
        </w:r>
      </w:hyperlink>
    </w:p>
    <w:p w14:paraId="6DA86F0B" w14:textId="76C7BD06"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45" w:history="1">
        <w:r w:rsidRPr="002A33B6">
          <w:rPr>
            <w:rStyle w:val="Hipervnculo"/>
            <w:rFonts w:cs="Arial"/>
            <w:noProof/>
            <w:sz w:val="22"/>
          </w:rPr>
          <w:t>Tabla 27. Porcentajes según el número de personas que viven en el hogar</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_Toc151316145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87</w:t>
        </w:r>
        <w:r w:rsidRPr="002A33B6">
          <w:rPr>
            <w:rFonts w:cs="Arial"/>
            <w:noProof/>
            <w:webHidden/>
            <w:sz w:val="22"/>
          </w:rPr>
          <w:fldChar w:fldCharType="end"/>
        </w:r>
      </w:hyperlink>
    </w:p>
    <w:p w14:paraId="71B8D90D" w14:textId="0D61D217" w:rsidR="00865BD0" w:rsidRPr="002A33B6" w:rsidRDefault="00865BD0">
      <w:pPr>
        <w:pStyle w:val="Tabladeilustraciones"/>
        <w:tabs>
          <w:tab w:val="right" w:leader="dot" w:pos="8828"/>
        </w:tabs>
        <w:rPr>
          <w:rFonts w:eastAsiaTheme="minorEastAsia" w:cs="Arial"/>
          <w:noProof/>
          <w:kern w:val="2"/>
          <w:sz w:val="22"/>
          <w:lang w:eastAsia="es-CO"/>
          <w14:ligatures w14:val="standardContextual"/>
        </w:rPr>
      </w:pPr>
      <w:hyperlink w:anchor="_Toc151316146" w:history="1">
        <w:r w:rsidRPr="002A33B6">
          <w:rPr>
            <w:rStyle w:val="Hipervnculo"/>
            <w:rFonts w:cs="Arial"/>
            <w:noProof/>
            <w:sz w:val="22"/>
          </w:rPr>
          <w:t>Tabla 28. Porcentajes según el número de personas que viven en el hogar-Ingles</w:t>
        </w:r>
        <w:r w:rsidRPr="002A33B6">
          <w:rPr>
            <w:rFonts w:cs="Arial"/>
            <w:noProof/>
            <w:webHidden/>
            <w:sz w:val="22"/>
          </w:rPr>
          <w:tab/>
        </w:r>
        <w:r w:rsidRPr="002A33B6">
          <w:rPr>
            <w:rFonts w:cs="Arial"/>
            <w:noProof/>
            <w:webHidden/>
            <w:sz w:val="22"/>
          </w:rPr>
          <w:fldChar w:fldCharType="begin"/>
        </w:r>
        <w:r w:rsidRPr="002A33B6">
          <w:rPr>
            <w:rFonts w:cs="Arial"/>
            <w:noProof/>
            <w:webHidden/>
            <w:sz w:val="22"/>
          </w:rPr>
          <w:instrText xml:space="preserve"> PAGEREF _Toc151316146 \h </w:instrText>
        </w:r>
        <w:r w:rsidRPr="002A33B6">
          <w:rPr>
            <w:rFonts w:cs="Arial"/>
            <w:noProof/>
            <w:webHidden/>
            <w:sz w:val="22"/>
          </w:rPr>
        </w:r>
        <w:r w:rsidRPr="002A33B6">
          <w:rPr>
            <w:rFonts w:cs="Arial"/>
            <w:noProof/>
            <w:webHidden/>
            <w:sz w:val="22"/>
          </w:rPr>
          <w:fldChar w:fldCharType="separate"/>
        </w:r>
        <w:r w:rsidRPr="002A33B6">
          <w:rPr>
            <w:rFonts w:cs="Arial"/>
            <w:noProof/>
            <w:webHidden/>
            <w:sz w:val="22"/>
          </w:rPr>
          <w:t>88</w:t>
        </w:r>
        <w:r w:rsidRPr="002A33B6">
          <w:rPr>
            <w:rFonts w:cs="Arial"/>
            <w:noProof/>
            <w:webHidden/>
            <w:sz w:val="22"/>
          </w:rPr>
          <w:fldChar w:fldCharType="end"/>
        </w:r>
      </w:hyperlink>
    </w:p>
    <w:p w14:paraId="795C9A0E" w14:textId="5B6BC2D4" w:rsidR="00D16B67" w:rsidRDefault="00D16B67" w:rsidP="00D16B67">
      <w:pPr>
        <w:pStyle w:val="Ttulo1"/>
        <w:numPr>
          <w:ilvl w:val="0"/>
          <w:numId w:val="0"/>
        </w:numPr>
        <w:spacing w:line="240" w:lineRule="auto"/>
        <w:ind w:left="432" w:hanging="432"/>
      </w:pPr>
      <w:r w:rsidRPr="002A33B6">
        <w:rPr>
          <w:rFonts w:cs="Arial"/>
          <w:sz w:val="22"/>
          <w:szCs w:val="22"/>
        </w:rPr>
        <w:fldChar w:fldCharType="end"/>
      </w:r>
    </w:p>
    <w:p w14:paraId="6F807372" w14:textId="77777777" w:rsidR="00D92476" w:rsidRDefault="00D92476" w:rsidP="00D92476"/>
    <w:p w14:paraId="2F46A505" w14:textId="00BA2A16" w:rsidR="00B13FFF" w:rsidRDefault="00B13FFF" w:rsidP="006D5861">
      <w:pPr>
        <w:pStyle w:val="Ttulo1"/>
        <w:numPr>
          <w:ilvl w:val="0"/>
          <w:numId w:val="0"/>
        </w:numPr>
        <w:spacing w:line="240" w:lineRule="auto"/>
        <w:ind w:left="432" w:hanging="432"/>
      </w:pPr>
      <w:bookmarkStart w:id="0" w:name="_Toc151315979"/>
      <w:r>
        <w:lastRenderedPageBreak/>
        <w:t>RESUMEN</w:t>
      </w:r>
      <w:bookmarkEnd w:id="0"/>
    </w:p>
    <w:p w14:paraId="5A74764D" w14:textId="77777777" w:rsidR="0019329E" w:rsidRPr="0019329E" w:rsidRDefault="0019329E" w:rsidP="0019329E"/>
    <w:p w14:paraId="44356E2F" w14:textId="57E5FAB6" w:rsidR="00B13FFF" w:rsidRDefault="00253F05" w:rsidP="006D5861">
      <w:pPr>
        <w:spacing w:line="240" w:lineRule="auto"/>
      </w:pPr>
      <w:r>
        <w:t>L</w:t>
      </w:r>
      <w:r w:rsidR="00676B9D">
        <w:t xml:space="preserve">as pruebas saber 11, que es un examen realizado por los estudiantes del último grado de la educación media en Colombia, </w:t>
      </w:r>
      <w:r>
        <w:t>estos resultados</w:t>
      </w:r>
      <w:r w:rsidR="00676B9D">
        <w:t xml:space="preserve"> han sido expuestos en un data set del gobierno expuestos en la plataforma datos abiertos.</w:t>
      </w:r>
      <w:r>
        <w:t xml:space="preserve"> Se realiza el análisis mediante estrategias de minería de datos, realizando recopilación, limpieza y análisis de la información.</w:t>
      </w:r>
    </w:p>
    <w:p w14:paraId="760F4453" w14:textId="1831749C" w:rsidR="00B92DB6" w:rsidRPr="00F30541" w:rsidRDefault="00B13FFF" w:rsidP="006D5861">
      <w:pPr>
        <w:spacing w:after="200" w:line="240" w:lineRule="auto"/>
        <w:jc w:val="left"/>
        <w:rPr>
          <w:rFonts w:cs="Arial"/>
          <w:b/>
        </w:rPr>
      </w:pPr>
      <w:r>
        <w:rPr>
          <w:rFonts w:cs="Arial"/>
          <w:b/>
        </w:rPr>
        <w:br w:type="page"/>
      </w:r>
    </w:p>
    <w:p w14:paraId="42BD23D5" w14:textId="407DA882" w:rsidR="00615598" w:rsidRPr="001C7E7E" w:rsidRDefault="00615598" w:rsidP="006D5861">
      <w:pPr>
        <w:pStyle w:val="Ttulo1"/>
        <w:numPr>
          <w:ilvl w:val="0"/>
          <w:numId w:val="18"/>
        </w:numPr>
        <w:spacing w:line="240" w:lineRule="auto"/>
        <w:rPr>
          <w:rFonts w:cs="Arial"/>
          <w:lang w:val="en-US"/>
        </w:rPr>
      </w:pPr>
      <w:bookmarkStart w:id="1" w:name="_Toc151315980"/>
      <w:r w:rsidRPr="001C7E7E">
        <w:rPr>
          <w:rFonts w:cs="Arial"/>
          <w:lang w:val="en-US"/>
        </w:rPr>
        <w:lastRenderedPageBreak/>
        <w:t>PROBLEMA DE INVESTIGAcion</w:t>
      </w:r>
      <w:bookmarkEnd w:id="1"/>
    </w:p>
    <w:p w14:paraId="6D1469A2" w14:textId="77777777" w:rsidR="00973FFE" w:rsidRPr="001C7E7E" w:rsidRDefault="00973FFE" w:rsidP="006D5861">
      <w:pPr>
        <w:spacing w:line="240" w:lineRule="auto"/>
      </w:pPr>
    </w:p>
    <w:p w14:paraId="43256217" w14:textId="77777777" w:rsidR="008B1A99" w:rsidRPr="008B1A99" w:rsidRDefault="008B1A99" w:rsidP="006D5861">
      <w:pPr>
        <w:spacing w:after="0" w:line="240" w:lineRule="auto"/>
        <w:rPr>
          <w:rFonts w:eastAsia="Times New Roman" w:cs="Arial"/>
          <w:szCs w:val="24"/>
          <w:lang w:eastAsia="es-MX"/>
        </w:rPr>
      </w:pPr>
      <w:r w:rsidRPr="008B1A99">
        <w:rPr>
          <w:rFonts w:eastAsia="Times New Roman" w:cs="Arial"/>
          <w:color w:val="000000"/>
          <w:szCs w:val="24"/>
          <w:lang w:eastAsia="es-MX"/>
        </w:rPr>
        <w:t>La presente investigación se centra en el análisis detallado de los resultados del examen de estado de la educación media en Colombia, conocido como Saber 11, llevado a cabo por el Ministerio de Educación Nacional en colaboración con el Instituto Colombiano para la Evaluación de la Educación (ICFES). Los datos que sustentan este análisis provienen de fuentes gubernamentales y están disponibles en el sitio web oficial [1]. Para lograr esta exploración en profundidad, se emplea la metodología de Extracción, Transformación y Almacenamiento (ETL) de los datos históricos registrados por el ICFES. El proyecto se desarrolla siguiendo la metodología de Modelo Dimensional de Kimball, que abarca desde la identificación de los requerimientos del análisis hasta la aplicación de técnicas de Business Intelligence. Esto con los objetivos de: </w:t>
      </w:r>
    </w:p>
    <w:p w14:paraId="0C30D7F6" w14:textId="77777777" w:rsidR="008B1A99" w:rsidRPr="008B1A99" w:rsidRDefault="008B1A99" w:rsidP="006D5861">
      <w:pPr>
        <w:spacing w:after="0" w:line="240" w:lineRule="auto"/>
        <w:jc w:val="left"/>
        <w:rPr>
          <w:rFonts w:eastAsia="Times New Roman" w:cs="Arial"/>
          <w:szCs w:val="24"/>
          <w:lang w:eastAsia="es-MX"/>
        </w:rPr>
      </w:pPr>
      <w:r w:rsidRPr="008B1A99">
        <w:rPr>
          <w:rFonts w:eastAsia="Times New Roman" w:cs="Arial"/>
          <w:szCs w:val="24"/>
          <w:lang w:eastAsia="es-MX"/>
        </w:rPr>
        <w:br/>
      </w:r>
    </w:p>
    <w:p w14:paraId="48D9B668" w14:textId="77777777" w:rsidR="008B1A99" w:rsidRPr="008B1A99" w:rsidRDefault="008B1A99" w:rsidP="006D5861">
      <w:pPr>
        <w:numPr>
          <w:ilvl w:val="0"/>
          <w:numId w:val="2"/>
        </w:numPr>
        <w:spacing w:after="0" w:line="240" w:lineRule="auto"/>
        <w:textAlignment w:val="baseline"/>
        <w:rPr>
          <w:rFonts w:eastAsia="Times New Roman" w:cs="Arial"/>
          <w:color w:val="000000"/>
          <w:szCs w:val="24"/>
          <w:lang w:eastAsia="es-MX"/>
        </w:rPr>
      </w:pPr>
      <w:r w:rsidRPr="008B1A99">
        <w:rPr>
          <w:rFonts w:eastAsia="Times New Roman" w:cs="Arial"/>
          <w:color w:val="000000"/>
          <w:szCs w:val="24"/>
          <w:lang w:eastAsia="es-MX"/>
        </w:rPr>
        <w:t>Analizar los resultados del examen Saber 11 en el contexto de la educación media en Colombia.</w:t>
      </w:r>
    </w:p>
    <w:p w14:paraId="63379CE7" w14:textId="77777777" w:rsidR="008B1A99" w:rsidRPr="008B1A99" w:rsidRDefault="008B1A99" w:rsidP="006D5861">
      <w:pPr>
        <w:numPr>
          <w:ilvl w:val="0"/>
          <w:numId w:val="2"/>
        </w:numPr>
        <w:spacing w:after="0" w:line="240" w:lineRule="auto"/>
        <w:textAlignment w:val="baseline"/>
        <w:rPr>
          <w:rFonts w:eastAsia="Times New Roman" w:cs="Arial"/>
          <w:color w:val="000000"/>
          <w:szCs w:val="24"/>
          <w:lang w:eastAsia="es-MX"/>
        </w:rPr>
      </w:pPr>
      <w:r w:rsidRPr="008B1A99">
        <w:rPr>
          <w:rFonts w:eastAsia="Times New Roman" w:cs="Arial"/>
          <w:color w:val="000000"/>
          <w:szCs w:val="24"/>
          <w:lang w:eastAsia="es-MX"/>
        </w:rPr>
        <w:t>Aplicar el proceso ETL para transformar y almacenar los datos históricos de los resultados del examen.</w:t>
      </w:r>
    </w:p>
    <w:p w14:paraId="678B440D" w14:textId="77777777" w:rsidR="008B1A99" w:rsidRPr="008B1A99" w:rsidRDefault="008B1A99" w:rsidP="006D5861">
      <w:pPr>
        <w:numPr>
          <w:ilvl w:val="0"/>
          <w:numId w:val="2"/>
        </w:numPr>
        <w:spacing w:after="0" w:line="240" w:lineRule="auto"/>
        <w:textAlignment w:val="baseline"/>
        <w:rPr>
          <w:rFonts w:eastAsia="Times New Roman" w:cs="Arial"/>
          <w:color w:val="000000"/>
          <w:szCs w:val="24"/>
          <w:lang w:eastAsia="es-MX"/>
        </w:rPr>
      </w:pPr>
      <w:r w:rsidRPr="008B1A99">
        <w:rPr>
          <w:rFonts w:eastAsia="Times New Roman" w:cs="Arial"/>
          <w:color w:val="000000"/>
          <w:szCs w:val="24"/>
          <w:lang w:eastAsia="es-MX"/>
        </w:rPr>
        <w:t>Diseñar y construir una base de datos conforme a la metodología de Modelo Dimensional de Kimball.</w:t>
      </w:r>
    </w:p>
    <w:p w14:paraId="64BE8368" w14:textId="77777777" w:rsidR="008B1A99" w:rsidRPr="008B1A99" w:rsidRDefault="008B1A99" w:rsidP="006D5861">
      <w:pPr>
        <w:numPr>
          <w:ilvl w:val="0"/>
          <w:numId w:val="2"/>
        </w:numPr>
        <w:spacing w:after="0" w:line="240" w:lineRule="auto"/>
        <w:textAlignment w:val="baseline"/>
        <w:rPr>
          <w:rFonts w:eastAsia="Times New Roman" w:cs="Arial"/>
          <w:color w:val="000000"/>
          <w:szCs w:val="24"/>
          <w:lang w:eastAsia="es-MX"/>
        </w:rPr>
      </w:pPr>
      <w:r w:rsidRPr="008B1A99">
        <w:rPr>
          <w:rFonts w:eastAsia="Times New Roman" w:cs="Arial"/>
          <w:color w:val="000000"/>
          <w:szCs w:val="24"/>
          <w:lang w:eastAsia="es-MX"/>
        </w:rPr>
        <w:t>Explorar patrones y tendencias a través de técnicas de Business Intelligence.</w:t>
      </w:r>
    </w:p>
    <w:p w14:paraId="7BC42111" w14:textId="77777777" w:rsidR="008B1A99" w:rsidRPr="008B1A99" w:rsidRDefault="008B1A99" w:rsidP="006D5861">
      <w:pPr>
        <w:numPr>
          <w:ilvl w:val="0"/>
          <w:numId w:val="2"/>
        </w:numPr>
        <w:spacing w:after="0" w:line="240" w:lineRule="auto"/>
        <w:textAlignment w:val="baseline"/>
        <w:rPr>
          <w:rFonts w:eastAsia="Times New Roman" w:cs="Arial"/>
          <w:color w:val="000000"/>
          <w:szCs w:val="24"/>
          <w:lang w:eastAsia="es-MX"/>
        </w:rPr>
      </w:pPr>
      <w:r w:rsidRPr="008B1A99">
        <w:rPr>
          <w:rFonts w:eastAsia="Times New Roman" w:cs="Arial"/>
          <w:color w:val="000000"/>
          <w:szCs w:val="24"/>
          <w:lang w:eastAsia="es-MX"/>
        </w:rPr>
        <w:t>Identificar relaciones entre los resultados del examen y factores socioeconómicos. </w:t>
      </w:r>
    </w:p>
    <w:p w14:paraId="2E3585C8" w14:textId="77777777" w:rsidR="008B1A99" w:rsidRPr="008B1A99" w:rsidRDefault="008B1A99" w:rsidP="006D5861">
      <w:pPr>
        <w:spacing w:after="0" w:line="240" w:lineRule="auto"/>
        <w:jc w:val="left"/>
        <w:rPr>
          <w:rFonts w:eastAsia="Times New Roman" w:cs="Arial"/>
          <w:szCs w:val="24"/>
          <w:lang w:eastAsia="es-MX"/>
        </w:rPr>
      </w:pPr>
    </w:p>
    <w:p w14:paraId="565A2631" w14:textId="77777777" w:rsidR="008B1A99" w:rsidRPr="008B1A99" w:rsidRDefault="008B1A99" w:rsidP="006D5861">
      <w:pPr>
        <w:spacing w:after="0" w:line="240" w:lineRule="auto"/>
        <w:rPr>
          <w:rFonts w:eastAsia="Times New Roman" w:cs="Arial"/>
          <w:szCs w:val="24"/>
          <w:lang w:eastAsia="es-MX"/>
        </w:rPr>
      </w:pPr>
      <w:r w:rsidRPr="008B1A99">
        <w:rPr>
          <w:rFonts w:eastAsia="Times New Roman" w:cs="Arial"/>
          <w:color w:val="000000"/>
          <w:szCs w:val="24"/>
          <w:lang w:eastAsia="es-MX"/>
        </w:rPr>
        <w:t>El análisis de los resultados del examen Saber 11 es crucial tanto para comprender la calidad de la educación media en Colombia, como su impacto en el futuro académico y profesional de los estudiantes. Esta investigación, se justifica por la necesidad de aprovechar los datos disponibles en la página gubernamental, con el fin de comprender la relación del desempeño académico y los factores socioeconómicos de los estudiantes. Al utilizar la metodología de Modelo Dimensional de Kimball y técnicas de Business Intelligence, se amplía la percepción del impacto de factores exógenos a los conocimientos educativos, en los resultados de las pruebas.</w:t>
      </w:r>
    </w:p>
    <w:p w14:paraId="5B780C27" w14:textId="77777777" w:rsidR="008B1A99" w:rsidRPr="008B1A99" w:rsidRDefault="008B1A99" w:rsidP="006D5861">
      <w:pPr>
        <w:spacing w:after="0" w:line="240" w:lineRule="auto"/>
        <w:jc w:val="left"/>
        <w:rPr>
          <w:rFonts w:eastAsia="Times New Roman" w:cs="Arial"/>
          <w:szCs w:val="24"/>
          <w:lang w:eastAsia="es-MX"/>
        </w:rPr>
      </w:pPr>
    </w:p>
    <w:p w14:paraId="277712A8" w14:textId="77777777" w:rsidR="008B1A99" w:rsidRPr="008B1A99" w:rsidRDefault="008B1A99" w:rsidP="006D5861">
      <w:pPr>
        <w:spacing w:after="0" w:line="240" w:lineRule="auto"/>
        <w:rPr>
          <w:rFonts w:eastAsia="Times New Roman" w:cs="Arial"/>
          <w:szCs w:val="24"/>
          <w:lang w:eastAsia="es-MX"/>
        </w:rPr>
      </w:pPr>
      <w:r w:rsidRPr="008B1A99">
        <w:rPr>
          <w:rFonts w:eastAsia="Times New Roman" w:cs="Arial"/>
          <w:color w:val="000000"/>
          <w:szCs w:val="24"/>
          <w:lang w:eastAsia="es-MX"/>
        </w:rPr>
        <w:t>Razón por la cual se implementa la metodología de Kimball de la siguiente manera: </w:t>
      </w:r>
    </w:p>
    <w:p w14:paraId="1E136C62" w14:textId="77777777" w:rsidR="008B1A99" w:rsidRPr="008B1A99" w:rsidRDefault="008B1A99" w:rsidP="006D5861">
      <w:pPr>
        <w:spacing w:after="0" w:line="240" w:lineRule="auto"/>
        <w:jc w:val="left"/>
        <w:rPr>
          <w:rFonts w:eastAsia="Times New Roman" w:cs="Arial"/>
          <w:szCs w:val="24"/>
          <w:lang w:eastAsia="es-MX"/>
        </w:rPr>
      </w:pPr>
    </w:p>
    <w:p w14:paraId="6A31ABAA" w14:textId="77777777" w:rsidR="008B1A99" w:rsidRPr="008B1A99" w:rsidRDefault="008B1A99" w:rsidP="006D5861">
      <w:pPr>
        <w:numPr>
          <w:ilvl w:val="0"/>
          <w:numId w:val="3"/>
        </w:numPr>
        <w:spacing w:after="0" w:line="240" w:lineRule="auto"/>
        <w:textAlignment w:val="baseline"/>
        <w:rPr>
          <w:rFonts w:eastAsia="Times New Roman" w:cs="Arial"/>
          <w:color w:val="000000"/>
          <w:szCs w:val="24"/>
          <w:lang w:eastAsia="es-MX"/>
        </w:rPr>
      </w:pPr>
      <w:r w:rsidRPr="008B1A99">
        <w:rPr>
          <w:rFonts w:eastAsia="Times New Roman" w:cs="Arial"/>
          <w:b/>
          <w:bCs/>
          <w:color w:val="000000"/>
          <w:szCs w:val="24"/>
          <w:lang w:eastAsia="es-MX"/>
        </w:rPr>
        <w:t>Extracción y Transformación de Datos</w:t>
      </w:r>
      <w:r w:rsidRPr="008B1A99">
        <w:rPr>
          <w:rFonts w:eastAsia="Times New Roman" w:cs="Arial"/>
          <w:color w:val="000000"/>
          <w:szCs w:val="24"/>
          <w:lang w:eastAsia="es-MX"/>
        </w:rPr>
        <w:t>: Los datos de los resultados del examen Saber 11 se extraen de la página oficial del estado, posteriormente, a los datos se le aplican técnicas de limpieza y transformación mediante la metodología ETL.</w:t>
      </w:r>
    </w:p>
    <w:p w14:paraId="0E937E37" w14:textId="77777777" w:rsidR="008B1A99" w:rsidRPr="008B1A99" w:rsidRDefault="008B1A99" w:rsidP="006D5861">
      <w:pPr>
        <w:numPr>
          <w:ilvl w:val="0"/>
          <w:numId w:val="3"/>
        </w:numPr>
        <w:spacing w:after="0" w:line="240" w:lineRule="auto"/>
        <w:textAlignment w:val="baseline"/>
        <w:rPr>
          <w:rFonts w:eastAsia="Times New Roman" w:cs="Arial"/>
          <w:color w:val="000000"/>
          <w:szCs w:val="24"/>
          <w:lang w:eastAsia="es-MX"/>
        </w:rPr>
      </w:pPr>
      <w:r w:rsidRPr="008B1A99">
        <w:rPr>
          <w:rFonts w:eastAsia="Times New Roman" w:cs="Arial"/>
          <w:b/>
          <w:bCs/>
          <w:color w:val="000000"/>
          <w:szCs w:val="24"/>
          <w:lang w:eastAsia="es-MX"/>
        </w:rPr>
        <w:t>Diseño de Modelo Dimensional:</w:t>
      </w:r>
      <w:r w:rsidRPr="008B1A99">
        <w:rPr>
          <w:rFonts w:eastAsia="Times New Roman" w:cs="Arial"/>
          <w:color w:val="000000"/>
          <w:szCs w:val="24"/>
          <w:lang w:eastAsia="es-MX"/>
        </w:rPr>
        <w:t xml:space="preserve"> Se diseña y construye una base de datos siguiendo la metodología de Modelo Dimensional de Kimball para permitir un análisis eficiente y efectivo.</w:t>
      </w:r>
    </w:p>
    <w:p w14:paraId="4B5DB535" w14:textId="77777777" w:rsidR="008B1A99" w:rsidRPr="008B1A99" w:rsidRDefault="008B1A99" w:rsidP="006D5861">
      <w:pPr>
        <w:numPr>
          <w:ilvl w:val="0"/>
          <w:numId w:val="3"/>
        </w:numPr>
        <w:spacing w:after="0" w:line="240" w:lineRule="auto"/>
        <w:textAlignment w:val="baseline"/>
        <w:rPr>
          <w:rFonts w:eastAsia="Times New Roman" w:cs="Arial"/>
          <w:color w:val="000000"/>
          <w:szCs w:val="24"/>
          <w:lang w:eastAsia="es-MX"/>
        </w:rPr>
      </w:pPr>
      <w:r w:rsidRPr="008B1A99">
        <w:rPr>
          <w:rFonts w:eastAsia="Times New Roman" w:cs="Arial"/>
          <w:b/>
          <w:bCs/>
          <w:color w:val="000000"/>
          <w:szCs w:val="24"/>
          <w:lang w:eastAsia="es-MX"/>
        </w:rPr>
        <w:lastRenderedPageBreak/>
        <w:t>Aplicación de Business Intelligence:</w:t>
      </w:r>
      <w:r w:rsidRPr="008B1A99">
        <w:rPr>
          <w:rFonts w:eastAsia="Times New Roman" w:cs="Arial"/>
          <w:color w:val="000000"/>
          <w:szCs w:val="24"/>
          <w:lang w:eastAsia="es-MX"/>
        </w:rPr>
        <w:t xml:space="preserve"> Se emplean técnicas de Business Intelligence para explorar patrones, tendencias y relaciones en los datos, en busca de insights valiosos.</w:t>
      </w:r>
    </w:p>
    <w:p w14:paraId="64FD990E" w14:textId="77777777" w:rsidR="008B1A99" w:rsidRPr="008B1A99" w:rsidRDefault="008B1A99" w:rsidP="006D5861">
      <w:pPr>
        <w:numPr>
          <w:ilvl w:val="0"/>
          <w:numId w:val="3"/>
        </w:numPr>
        <w:spacing w:after="0" w:line="240" w:lineRule="auto"/>
        <w:textAlignment w:val="baseline"/>
        <w:rPr>
          <w:rFonts w:eastAsia="Times New Roman" w:cs="Arial"/>
          <w:color w:val="000000"/>
          <w:szCs w:val="24"/>
          <w:lang w:eastAsia="es-MX"/>
        </w:rPr>
      </w:pPr>
      <w:r w:rsidRPr="008B1A99">
        <w:rPr>
          <w:rFonts w:eastAsia="Times New Roman" w:cs="Arial"/>
          <w:b/>
          <w:bCs/>
          <w:color w:val="000000"/>
          <w:szCs w:val="24"/>
          <w:lang w:eastAsia="es-MX"/>
        </w:rPr>
        <w:t>Interpretación y Análisis:</w:t>
      </w:r>
      <w:r w:rsidRPr="008B1A99">
        <w:rPr>
          <w:rFonts w:eastAsia="Times New Roman" w:cs="Arial"/>
          <w:color w:val="000000"/>
          <w:szCs w:val="24"/>
          <w:lang w:eastAsia="es-MX"/>
        </w:rPr>
        <w:t xml:space="preserve"> Se interpretan los resultados obtenidos y se reflejan en un dashboard, con el fin de analizar el comportamiento de las relaciones de los puntajes del examen Saber 11 y factores socioeconómicos.</w:t>
      </w:r>
    </w:p>
    <w:p w14:paraId="6FE59004" w14:textId="77777777" w:rsidR="008B1A99" w:rsidRPr="008B1A99" w:rsidRDefault="008B1A99" w:rsidP="006D5861">
      <w:pPr>
        <w:spacing w:after="0" w:line="240" w:lineRule="auto"/>
        <w:jc w:val="left"/>
        <w:rPr>
          <w:rFonts w:eastAsia="Times New Roman" w:cs="Arial"/>
          <w:szCs w:val="24"/>
          <w:lang w:eastAsia="es-MX"/>
        </w:rPr>
      </w:pPr>
    </w:p>
    <w:p w14:paraId="54D2D2CD" w14:textId="77777777" w:rsidR="008B1A99" w:rsidRPr="008B1A99" w:rsidRDefault="008B1A99" w:rsidP="006D5861">
      <w:pPr>
        <w:spacing w:after="0" w:line="240" w:lineRule="auto"/>
        <w:rPr>
          <w:rFonts w:eastAsia="Times New Roman" w:cs="Arial"/>
          <w:szCs w:val="24"/>
          <w:lang w:eastAsia="es-MX"/>
        </w:rPr>
      </w:pPr>
      <w:r w:rsidRPr="008B1A99">
        <w:rPr>
          <w:rFonts w:eastAsia="Times New Roman" w:cs="Arial"/>
          <w:color w:val="000000"/>
          <w:szCs w:val="24"/>
          <w:lang w:eastAsia="es-MX"/>
        </w:rPr>
        <w:t>Esta investigación se distingue por la combinación de la metodología de Modelo Dimensional de Kimball con el uso de técnicas de Business Intelligence aplicadas a datos gubernamentales de la educación media en Colombia. La originalidad radica en el enfoque integrador y la búsqueda de perspectivas novedosas en el análisis de los resultados del examen Saber 11.</w:t>
      </w:r>
    </w:p>
    <w:p w14:paraId="36EDEB26" w14:textId="77777777" w:rsidR="008B1A99" w:rsidRPr="008B1A99" w:rsidRDefault="008B1A99" w:rsidP="006D5861">
      <w:pPr>
        <w:spacing w:after="0" w:line="240" w:lineRule="auto"/>
        <w:jc w:val="left"/>
        <w:rPr>
          <w:rFonts w:eastAsia="Times New Roman" w:cs="Arial"/>
          <w:szCs w:val="24"/>
          <w:lang w:eastAsia="es-MX"/>
        </w:rPr>
      </w:pPr>
    </w:p>
    <w:p w14:paraId="6062E120" w14:textId="77777777" w:rsidR="008B1A99" w:rsidRPr="008B1A99" w:rsidRDefault="008B1A99" w:rsidP="006D5861">
      <w:pPr>
        <w:spacing w:after="0" w:line="240" w:lineRule="auto"/>
        <w:rPr>
          <w:rFonts w:eastAsia="Times New Roman" w:cs="Arial"/>
          <w:szCs w:val="24"/>
          <w:lang w:eastAsia="es-MX"/>
        </w:rPr>
      </w:pPr>
      <w:r w:rsidRPr="008B1A99">
        <w:rPr>
          <w:rFonts w:eastAsia="Times New Roman" w:cs="Arial"/>
          <w:color w:val="000000"/>
          <w:szCs w:val="24"/>
          <w:lang w:eastAsia="es-MX"/>
        </w:rPr>
        <w:t>El proyecto tiene una relevancia directa en la mejora de la educación media en Colombia, ya que los resultados obtenidos pueden guiar la toma de decisiones en políticas educativas y en la identificación de áreas de mejora en la enseñanza. La utilización de metodologías avanzadas y enfoques innovadores puede contribuir a un análisis más completo y eficaz de la educación media, lo que puede repercutir en una educación de mayor calidad y un futuro más prometedor para los estudiantes colombianos.</w:t>
      </w:r>
    </w:p>
    <w:p w14:paraId="4C637E0A" w14:textId="77777777" w:rsidR="008B1A99" w:rsidRPr="008B1A99" w:rsidRDefault="008B1A99" w:rsidP="006D5861">
      <w:pPr>
        <w:spacing w:after="0" w:line="240" w:lineRule="auto"/>
        <w:jc w:val="left"/>
        <w:rPr>
          <w:rFonts w:eastAsia="Times New Roman" w:cs="Arial"/>
          <w:szCs w:val="24"/>
          <w:lang w:eastAsia="es-MX"/>
        </w:rPr>
      </w:pPr>
    </w:p>
    <w:p w14:paraId="1FE71150" w14:textId="77777777" w:rsidR="00B13FFF" w:rsidRPr="008B1A99" w:rsidRDefault="00B13FFF" w:rsidP="006D5861">
      <w:pPr>
        <w:spacing w:after="200" w:line="240" w:lineRule="auto"/>
        <w:jc w:val="left"/>
        <w:rPr>
          <w:rFonts w:eastAsiaTheme="majorEastAsia" w:cs="Arial"/>
          <w:b/>
          <w:caps/>
          <w:szCs w:val="28"/>
        </w:rPr>
      </w:pPr>
      <w:r w:rsidRPr="008B1A99">
        <w:rPr>
          <w:rFonts w:cs="Arial"/>
        </w:rPr>
        <w:br w:type="page"/>
      </w:r>
    </w:p>
    <w:p w14:paraId="7E8FEF11" w14:textId="529195BE" w:rsidR="00B208D1" w:rsidRPr="001C7E7E" w:rsidRDefault="007F5E0A" w:rsidP="006D5861">
      <w:pPr>
        <w:pStyle w:val="Ttulo1"/>
        <w:numPr>
          <w:ilvl w:val="0"/>
          <w:numId w:val="18"/>
        </w:numPr>
        <w:spacing w:line="240" w:lineRule="auto"/>
        <w:rPr>
          <w:rFonts w:cs="Arial"/>
          <w:lang w:val="en-US"/>
        </w:rPr>
      </w:pPr>
      <w:bookmarkStart w:id="2" w:name="_Toc151315981"/>
      <w:r>
        <w:rPr>
          <w:rFonts w:cs="Arial"/>
          <w:color w:val="222222"/>
          <w:shd w:val="clear" w:color="auto" w:fill="FFFFFF"/>
        </w:rPr>
        <w:lastRenderedPageBreak/>
        <w:t>Resultados del proyecto</w:t>
      </w:r>
      <w:bookmarkEnd w:id="2"/>
    </w:p>
    <w:p w14:paraId="72D36A8A" w14:textId="77777777" w:rsidR="003C3533" w:rsidRPr="001C7E7E" w:rsidRDefault="003C3533" w:rsidP="006D5861">
      <w:pPr>
        <w:spacing w:line="240" w:lineRule="auto"/>
        <w:rPr>
          <w:lang w:val="en-US"/>
        </w:rPr>
      </w:pPr>
    </w:p>
    <w:p w14:paraId="00D5BF12" w14:textId="6446408E" w:rsidR="00F249E3" w:rsidRDefault="004619F3" w:rsidP="006D5861">
      <w:pPr>
        <w:spacing w:line="240" w:lineRule="auto"/>
      </w:pPr>
      <w:r w:rsidRPr="004619F3">
        <w:t>De todos lo</w:t>
      </w:r>
      <w:r>
        <w:t>s</w:t>
      </w:r>
      <w:r w:rsidRPr="004619F3">
        <w:t xml:space="preserve"> datos expuesto</w:t>
      </w:r>
      <w:r>
        <w:t xml:space="preserve">s en dimensiones y medidas, se ha hecho el análisis con ayuda de la herramienta Power BI, obteniendo los siguientes resultados: </w:t>
      </w:r>
    </w:p>
    <w:p w14:paraId="63B7DE48" w14:textId="77777777" w:rsidR="004619F3" w:rsidRPr="004619F3" w:rsidRDefault="004619F3" w:rsidP="006D5861">
      <w:pPr>
        <w:spacing w:line="240" w:lineRule="auto"/>
      </w:pPr>
    </w:p>
    <w:p w14:paraId="230FD71A" w14:textId="4CD623BA" w:rsidR="00B13FFF" w:rsidRDefault="004619F3" w:rsidP="00CC0743">
      <w:pPr>
        <w:pStyle w:val="Prrafodelista"/>
        <w:numPr>
          <w:ilvl w:val="1"/>
          <w:numId w:val="18"/>
        </w:numPr>
        <w:spacing w:line="240" w:lineRule="auto"/>
      </w:pPr>
      <w:bookmarkStart w:id="3" w:name="_Toc151315982"/>
      <w:r w:rsidRPr="00CC0743">
        <w:rPr>
          <w:rStyle w:val="Ttulo2Car"/>
        </w:rPr>
        <w:t xml:space="preserve">Resultado 1. </w:t>
      </w:r>
      <w:r w:rsidR="006D5861" w:rsidRPr="00CC0743">
        <w:rPr>
          <w:rStyle w:val="Ttulo2Car"/>
        </w:rPr>
        <w:t>Segmentaciones estudiantes</w:t>
      </w:r>
      <w:r w:rsidR="00514EE7" w:rsidRPr="00CC0743">
        <w:rPr>
          <w:rStyle w:val="Ttulo2Car"/>
        </w:rPr>
        <w:t xml:space="preserve"> </w:t>
      </w:r>
      <w:r w:rsidR="006F1B9B" w:rsidRPr="00CC0743">
        <w:rPr>
          <w:rStyle w:val="Ttulo2Car"/>
        </w:rPr>
        <w:t>por sus características</w:t>
      </w:r>
      <w:bookmarkEnd w:id="3"/>
      <w:r>
        <w:t>.</w:t>
      </w:r>
    </w:p>
    <w:p w14:paraId="21EF14EB" w14:textId="07BE01B4" w:rsidR="00352DA9" w:rsidRDefault="00352DA9" w:rsidP="006D5861">
      <w:pPr>
        <w:spacing w:line="240" w:lineRule="auto"/>
      </w:pPr>
      <w:r w:rsidRPr="00352DA9">
        <w:rPr>
          <w:b/>
          <w:bCs/>
        </w:rPr>
        <w:t>Descripción</w:t>
      </w:r>
      <w:r>
        <w:t xml:space="preserve">: </w:t>
      </w:r>
      <w:r w:rsidR="0048374C">
        <w:t>Aproximadamente</w:t>
      </w:r>
      <w:r>
        <w:t xml:space="preserve"> 7 millones de pruebas </w:t>
      </w:r>
      <w:r w:rsidR="0048374C">
        <w:t xml:space="preserve">saber 11, </w:t>
      </w:r>
      <w:r>
        <w:t xml:space="preserve">fueron presentadas en el lapso de tiempo delimitado para este proyecto, 2010-2022, de los cuales el 90,9% lo realizaron con Tarjeta de identidad (TI), y el 19,1% con Cedula de ciudadanía (CC). Lo cual indica que la gran mayoría presenta esta prueba siendo menor de edad. </w:t>
      </w:r>
    </w:p>
    <w:p w14:paraId="2B58E62B" w14:textId="599FC70D" w:rsidR="00352DA9" w:rsidRDefault="00352DA9" w:rsidP="006D5861">
      <w:pPr>
        <w:spacing w:line="240" w:lineRule="auto"/>
      </w:pPr>
      <w:r>
        <w:t>Por una diferencia aproximada del 10%, hay más mujeres que hombres presentando la prueba.</w:t>
      </w:r>
      <w:r w:rsidR="003914FA">
        <w:t xml:space="preserve"> </w:t>
      </w:r>
      <w:r>
        <w:t xml:space="preserve">A menor estrato hay más estudiantes, en el estrato </w:t>
      </w:r>
      <w:r w:rsidR="006D5861">
        <w:t>uno registra</w:t>
      </w:r>
      <w:r>
        <w:t xml:space="preserve"> 2.47 Millones de estudiantes mientras que en el estrato seis 0.07 millones de estudiantes. </w:t>
      </w:r>
      <w:r w:rsidR="003914FA">
        <w:t xml:space="preserve"> </w:t>
      </w:r>
    </w:p>
    <w:p w14:paraId="6FF7B7AC" w14:textId="02CFC3A7" w:rsidR="006D5861" w:rsidRPr="006D5861" w:rsidRDefault="006D5861" w:rsidP="006D5861">
      <w:pPr>
        <w:pStyle w:val="Descripcin"/>
        <w:jc w:val="center"/>
        <w:rPr>
          <w:color w:val="auto"/>
          <w:sz w:val="24"/>
          <w:szCs w:val="24"/>
        </w:rPr>
      </w:pPr>
      <w:bookmarkStart w:id="4" w:name="_Toc151316036"/>
      <w:r w:rsidRPr="006D5861">
        <w:rPr>
          <w:color w:val="auto"/>
          <w:sz w:val="24"/>
          <w:szCs w:val="24"/>
        </w:rPr>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1</w:t>
      </w:r>
      <w:r w:rsidRPr="006D5861">
        <w:rPr>
          <w:color w:val="auto"/>
          <w:sz w:val="24"/>
          <w:szCs w:val="24"/>
        </w:rPr>
        <w:fldChar w:fldCharType="end"/>
      </w:r>
      <w:r w:rsidRPr="006D5861">
        <w:rPr>
          <w:color w:val="auto"/>
          <w:sz w:val="24"/>
          <w:szCs w:val="24"/>
        </w:rPr>
        <w:t>. Segmentaciones estudiantes por sus características</w:t>
      </w:r>
      <w:bookmarkEnd w:id="4"/>
    </w:p>
    <w:p w14:paraId="1EE158BA" w14:textId="0C6C3AC3" w:rsidR="00676B9D" w:rsidRPr="007B3FBC" w:rsidRDefault="00317CF1" w:rsidP="006D5861">
      <w:pPr>
        <w:spacing w:line="240" w:lineRule="auto"/>
        <w:rPr>
          <w:rFonts w:cs="Arial"/>
          <w:lang w:val="es-ES"/>
        </w:rPr>
      </w:pPr>
      <w:r w:rsidRPr="00317CF1">
        <w:rPr>
          <w:rFonts w:cs="Arial"/>
          <w:noProof/>
        </w:rPr>
        <w:drawing>
          <wp:inline distT="0" distB="0" distL="0" distR="0" wp14:anchorId="2F1709DB" wp14:editId="59CE14CD">
            <wp:extent cx="5612130" cy="3133090"/>
            <wp:effectExtent l="0" t="0" r="7620" b="0"/>
            <wp:docPr id="173528542" name="Imagen 17352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542" name=""/>
                    <pic:cNvPicPr/>
                  </pic:nvPicPr>
                  <pic:blipFill>
                    <a:blip r:embed="rId8"/>
                    <a:stretch>
                      <a:fillRect/>
                    </a:stretch>
                  </pic:blipFill>
                  <pic:spPr>
                    <a:xfrm>
                      <a:off x="0" y="0"/>
                      <a:ext cx="5612130" cy="3133090"/>
                    </a:xfrm>
                    <a:prstGeom prst="rect">
                      <a:avLst/>
                    </a:prstGeom>
                  </pic:spPr>
                </pic:pic>
              </a:graphicData>
            </a:graphic>
          </wp:inline>
        </w:drawing>
      </w:r>
    </w:p>
    <w:p w14:paraId="6320FAE1" w14:textId="190AAE7D" w:rsidR="004619F3" w:rsidRDefault="004619F3" w:rsidP="006D5861">
      <w:pPr>
        <w:spacing w:line="240" w:lineRule="auto"/>
        <w:ind w:left="284" w:hanging="284"/>
        <w:rPr>
          <w:del w:id="5" w:author="Microsoft Word" w:date="2023-11-08T19:18:00Z"/>
        </w:rPr>
      </w:pPr>
      <w:bookmarkStart w:id="6" w:name="_Toc151315983"/>
      <w:bookmarkEnd w:id="6"/>
    </w:p>
    <w:p w14:paraId="21DB2FCB" w14:textId="43625441" w:rsidR="004619F3" w:rsidRDefault="004619F3" w:rsidP="00CC0743">
      <w:pPr>
        <w:pStyle w:val="Ttulo2"/>
        <w:numPr>
          <w:ilvl w:val="1"/>
          <w:numId w:val="18"/>
        </w:numPr>
      </w:pPr>
      <w:bookmarkStart w:id="7" w:name="_Toc151315984"/>
      <w:r w:rsidRPr="004619F3">
        <w:t xml:space="preserve">Resultado </w:t>
      </w:r>
      <w:r>
        <w:t xml:space="preserve">2. </w:t>
      </w:r>
      <w:r w:rsidR="00514EE7">
        <w:t>Segmentación estudiantes tipo de colegio</w:t>
      </w:r>
      <w:r w:rsidR="00352DA9">
        <w:t>.</w:t>
      </w:r>
      <w:bookmarkEnd w:id="7"/>
    </w:p>
    <w:p w14:paraId="3787F6BA" w14:textId="077B1D3B" w:rsidR="00352DA9" w:rsidRDefault="00352DA9" w:rsidP="006D5861">
      <w:pPr>
        <w:spacing w:line="240" w:lineRule="auto"/>
      </w:pPr>
      <w:r w:rsidRPr="00352DA9">
        <w:rPr>
          <w:b/>
          <w:bCs/>
        </w:rPr>
        <w:t>Descripción</w:t>
      </w:r>
      <w:r>
        <w:t>:</w:t>
      </w:r>
      <w:r w:rsidR="00DB2C56">
        <w:t xml:space="preserve"> </w:t>
      </w:r>
      <w:r w:rsidR="00CA3156">
        <w:t xml:space="preserve">Hay un aproximado de 13.370 colegios en el territorio nacional del cual fueron adscritos los estudiantes que presentaron la prueba saber 11 en durante los años 2010 a 2022, la mayoría de los colegios, con un 86,1% están ubicados en un territorio Rural, mientras que el 13,9% en un territorio urbano, de los 7 millones de estudiantes aproximadamente que presentaron </w:t>
      </w:r>
      <w:r w:rsidR="001F0DFF">
        <w:t xml:space="preserve">la prueba, 3,64 millones son de una modalidad académica, 2,33 millones técnico académico 0,83 de un colegio </w:t>
      </w:r>
      <w:r w:rsidR="001F0DFF">
        <w:lastRenderedPageBreak/>
        <w:t xml:space="preserve">técnico; el 98% de los colegios no son bilingües, tan solo el 2% de los colegios es bilingüe. </w:t>
      </w:r>
      <w:r w:rsidR="00A62F89">
        <w:t>El 96% de los colegios es mixto, 3% femenino y el 1 % masculino.</w:t>
      </w:r>
    </w:p>
    <w:p w14:paraId="40DBAE2F" w14:textId="77777777" w:rsidR="006D5861" w:rsidRPr="00FA416E" w:rsidRDefault="006D5861" w:rsidP="006D5861">
      <w:pPr>
        <w:spacing w:line="240" w:lineRule="auto"/>
        <w:jc w:val="center"/>
        <w:rPr>
          <w:u w:val="single"/>
        </w:rPr>
      </w:pPr>
    </w:p>
    <w:p w14:paraId="2AF85EE9" w14:textId="0AD5752E" w:rsidR="00352DA9" w:rsidRPr="006D5861" w:rsidRDefault="006D5861" w:rsidP="006D5861">
      <w:pPr>
        <w:pStyle w:val="Descripcin"/>
        <w:jc w:val="center"/>
        <w:rPr>
          <w:color w:val="auto"/>
          <w:sz w:val="24"/>
          <w:szCs w:val="24"/>
        </w:rPr>
      </w:pPr>
      <w:bookmarkStart w:id="8" w:name="_Toc151316037"/>
      <w:r w:rsidRPr="006D5861">
        <w:rPr>
          <w:color w:val="auto"/>
          <w:sz w:val="24"/>
          <w:szCs w:val="24"/>
        </w:rPr>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2</w:t>
      </w:r>
      <w:r w:rsidRPr="006D5861">
        <w:rPr>
          <w:color w:val="auto"/>
          <w:sz w:val="24"/>
          <w:szCs w:val="24"/>
        </w:rPr>
        <w:fldChar w:fldCharType="end"/>
      </w:r>
      <w:r w:rsidRPr="006D5861">
        <w:rPr>
          <w:color w:val="auto"/>
          <w:sz w:val="24"/>
          <w:szCs w:val="24"/>
        </w:rPr>
        <w:t>. Segmentación estudiantes tipo de colegio.</w:t>
      </w:r>
      <w:bookmarkEnd w:id="8"/>
    </w:p>
    <w:p w14:paraId="488B9B92" w14:textId="2C2B8E83" w:rsidR="00E42F4B" w:rsidRPr="00865BD0" w:rsidRDefault="00256EF9" w:rsidP="00865BD0">
      <w:pPr>
        <w:spacing w:line="240" w:lineRule="auto"/>
        <w:jc w:val="center"/>
      </w:pPr>
      <w:r w:rsidRPr="00256EF9">
        <w:rPr>
          <w:noProof/>
        </w:rPr>
        <w:drawing>
          <wp:inline distT="0" distB="0" distL="0" distR="0" wp14:anchorId="40A7B608" wp14:editId="0457823A">
            <wp:extent cx="3878766" cy="2785533"/>
            <wp:effectExtent l="0" t="0" r="7620" b="0"/>
            <wp:docPr id="1540742897" name="Imagen 154074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2897" name=""/>
                    <pic:cNvPicPr/>
                  </pic:nvPicPr>
                  <pic:blipFill>
                    <a:blip r:embed="rId9"/>
                    <a:stretch>
                      <a:fillRect/>
                    </a:stretch>
                  </pic:blipFill>
                  <pic:spPr>
                    <a:xfrm>
                      <a:off x="0" y="0"/>
                      <a:ext cx="3890143" cy="2793703"/>
                    </a:xfrm>
                    <a:prstGeom prst="rect">
                      <a:avLst/>
                    </a:prstGeom>
                  </pic:spPr>
                </pic:pic>
              </a:graphicData>
            </a:graphic>
          </wp:inline>
        </w:drawing>
      </w:r>
    </w:p>
    <w:p w14:paraId="0420904C" w14:textId="6F8FE5FE" w:rsidR="00514EE7" w:rsidRDefault="00514EE7" w:rsidP="00CC0743">
      <w:pPr>
        <w:pStyle w:val="Ttulo2"/>
        <w:numPr>
          <w:ilvl w:val="1"/>
          <w:numId w:val="18"/>
        </w:numPr>
        <w:rPr>
          <w:rFonts w:cs="Arial"/>
        </w:rPr>
      </w:pPr>
      <w:bookmarkStart w:id="9" w:name="_Toc151315985"/>
      <w:r w:rsidRPr="004619F3">
        <w:t xml:space="preserve">Resultado </w:t>
      </w:r>
      <w:r w:rsidR="003361F6">
        <w:t>3</w:t>
      </w:r>
      <w:r>
        <w:t xml:space="preserve">. </w:t>
      </w:r>
      <w:r w:rsidR="00CC0743">
        <w:t>Segmentaciones estudiantes</w:t>
      </w:r>
      <w:r>
        <w:t xml:space="preserve"> por la cantidad de personas que viven en su hogar.</w:t>
      </w:r>
      <w:bookmarkEnd w:id="9"/>
      <w:r>
        <w:t xml:space="preserve"> </w:t>
      </w:r>
    </w:p>
    <w:p w14:paraId="145213E9" w14:textId="364F4742" w:rsidR="00352DA9" w:rsidRDefault="00352DA9" w:rsidP="006D5861">
      <w:pPr>
        <w:spacing w:line="240" w:lineRule="auto"/>
      </w:pPr>
      <w:r w:rsidRPr="00352DA9">
        <w:rPr>
          <w:b/>
          <w:bCs/>
        </w:rPr>
        <w:t>Descripción</w:t>
      </w:r>
      <w:r>
        <w:t>:</w:t>
      </w:r>
      <w:r w:rsidR="00DB2C56">
        <w:t xml:space="preserve"> Se observa </w:t>
      </w:r>
      <w:r w:rsidR="00373C5D">
        <w:t>que</w:t>
      </w:r>
      <w:r w:rsidR="00DB2C56">
        <w:t xml:space="preserve"> la mayoría de los estudiantes tienen 4 habitaciones con cerca de un 30% seguido de 5 habitaciones y 3 habitaciones.</w:t>
      </w:r>
    </w:p>
    <w:p w14:paraId="5D1BEFE5" w14:textId="77777777" w:rsidR="00865BD0" w:rsidRDefault="00865BD0" w:rsidP="006D5861">
      <w:pPr>
        <w:spacing w:line="240" w:lineRule="auto"/>
      </w:pPr>
    </w:p>
    <w:p w14:paraId="4F844DE6" w14:textId="7AA1FD55" w:rsidR="006D5861" w:rsidRPr="006D5861" w:rsidRDefault="006D5861" w:rsidP="006D5861">
      <w:pPr>
        <w:pStyle w:val="Descripcin"/>
        <w:jc w:val="center"/>
        <w:rPr>
          <w:rFonts w:cs="Arial"/>
          <w:color w:val="auto"/>
          <w:sz w:val="22"/>
          <w:szCs w:val="22"/>
        </w:rPr>
      </w:pPr>
      <w:bookmarkStart w:id="10" w:name="_Toc151316038"/>
      <w:r w:rsidRPr="006D5861">
        <w:rPr>
          <w:color w:val="auto"/>
          <w:sz w:val="22"/>
          <w:szCs w:val="22"/>
        </w:rPr>
        <w:t xml:space="preserve">Figura </w:t>
      </w:r>
      <w:r w:rsidRPr="006D5861">
        <w:rPr>
          <w:color w:val="auto"/>
          <w:sz w:val="22"/>
          <w:szCs w:val="22"/>
        </w:rPr>
        <w:fldChar w:fldCharType="begin"/>
      </w:r>
      <w:r w:rsidRPr="006D5861">
        <w:rPr>
          <w:color w:val="auto"/>
          <w:sz w:val="22"/>
          <w:szCs w:val="22"/>
        </w:rPr>
        <w:instrText xml:space="preserve"> SEQ Figura \* ARABIC </w:instrText>
      </w:r>
      <w:r w:rsidRPr="006D5861">
        <w:rPr>
          <w:color w:val="auto"/>
          <w:sz w:val="22"/>
          <w:szCs w:val="22"/>
        </w:rPr>
        <w:fldChar w:fldCharType="separate"/>
      </w:r>
      <w:r w:rsidR="00B64F0B">
        <w:rPr>
          <w:noProof/>
          <w:color w:val="auto"/>
          <w:sz w:val="22"/>
          <w:szCs w:val="22"/>
        </w:rPr>
        <w:t>3</w:t>
      </w:r>
      <w:r w:rsidRPr="006D5861">
        <w:rPr>
          <w:color w:val="auto"/>
          <w:sz w:val="22"/>
          <w:szCs w:val="22"/>
        </w:rPr>
        <w:fldChar w:fldCharType="end"/>
      </w:r>
      <w:r w:rsidRPr="006D5861">
        <w:rPr>
          <w:color w:val="auto"/>
          <w:sz w:val="22"/>
          <w:szCs w:val="22"/>
        </w:rPr>
        <w:t>. Segmentación personas que viven en su hogar</w:t>
      </w:r>
      <w:bookmarkEnd w:id="10"/>
    </w:p>
    <w:p w14:paraId="295EF179" w14:textId="1E12D066" w:rsidR="002D7CF7" w:rsidRDefault="00514EE7" w:rsidP="006D5861">
      <w:pPr>
        <w:spacing w:line="240" w:lineRule="auto"/>
        <w:ind w:left="284" w:hanging="284"/>
        <w:jc w:val="center"/>
        <w:rPr>
          <w:rFonts w:cs="Arial"/>
        </w:rPr>
      </w:pPr>
      <w:r w:rsidRPr="004F2A10">
        <w:rPr>
          <w:rFonts w:cs="Arial"/>
          <w:noProof/>
        </w:rPr>
        <w:drawing>
          <wp:inline distT="0" distB="0" distL="0" distR="0" wp14:anchorId="3C0AA076" wp14:editId="5F16EEB0">
            <wp:extent cx="3499893" cy="2548467"/>
            <wp:effectExtent l="0" t="0" r="5715" b="4445"/>
            <wp:docPr id="1581853671" name="Imagen 158185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17438" name=""/>
                    <pic:cNvPicPr/>
                  </pic:nvPicPr>
                  <pic:blipFill rotWithShape="1">
                    <a:blip r:embed="rId10"/>
                    <a:srcRect l="3696" t="49784" r="59727" b="2930"/>
                    <a:stretch/>
                  </pic:blipFill>
                  <pic:spPr bwMode="auto">
                    <a:xfrm>
                      <a:off x="0" y="0"/>
                      <a:ext cx="3499893" cy="2548467"/>
                    </a:xfrm>
                    <a:prstGeom prst="rect">
                      <a:avLst/>
                    </a:prstGeom>
                    <a:ln>
                      <a:noFill/>
                    </a:ln>
                    <a:extLst>
                      <a:ext uri="{53640926-AAD7-44D8-BBD7-CCE9431645EC}">
                        <a14:shadowObscured xmlns:a14="http://schemas.microsoft.com/office/drawing/2010/main"/>
                      </a:ext>
                    </a:extLst>
                  </pic:spPr>
                </pic:pic>
              </a:graphicData>
            </a:graphic>
          </wp:inline>
        </w:drawing>
      </w:r>
    </w:p>
    <w:p w14:paraId="7C987AAE" w14:textId="0CE3013D" w:rsidR="0042705C" w:rsidRDefault="0003513A" w:rsidP="00CC0743">
      <w:pPr>
        <w:pStyle w:val="Ttulo2"/>
        <w:numPr>
          <w:ilvl w:val="1"/>
          <w:numId w:val="18"/>
        </w:numPr>
      </w:pPr>
      <w:bookmarkStart w:id="11" w:name="_Toc151315986"/>
      <w:r w:rsidRPr="004619F3">
        <w:lastRenderedPageBreak/>
        <w:t xml:space="preserve">Resultado </w:t>
      </w:r>
      <w:r w:rsidR="001E153C">
        <w:t>4</w:t>
      </w:r>
      <w:r>
        <w:t>. Puntajes por el tipo de colegio</w:t>
      </w:r>
      <w:r w:rsidR="00F649D0">
        <w:t xml:space="preserve"> Oficial y No Oficial.</w:t>
      </w:r>
      <w:bookmarkEnd w:id="11"/>
      <w:r w:rsidR="00F649D0">
        <w:t xml:space="preserve"> </w:t>
      </w:r>
    </w:p>
    <w:p w14:paraId="135DE417" w14:textId="099E5508" w:rsidR="00CC0743" w:rsidRDefault="00352DA9" w:rsidP="00CC0743">
      <w:pPr>
        <w:spacing w:line="240" w:lineRule="auto"/>
        <w:ind w:left="284" w:hanging="284"/>
      </w:pPr>
      <w:r w:rsidRPr="00352DA9">
        <w:rPr>
          <w:b/>
          <w:bCs/>
        </w:rPr>
        <w:t>Descripción</w:t>
      </w:r>
    </w:p>
    <w:p w14:paraId="2D57B1AB" w14:textId="77777777" w:rsidR="00865BD0" w:rsidRDefault="00865BD0" w:rsidP="00CC0743">
      <w:pPr>
        <w:spacing w:line="240" w:lineRule="auto"/>
        <w:ind w:left="284" w:hanging="284"/>
      </w:pPr>
    </w:p>
    <w:p w14:paraId="0F1C5D6C" w14:textId="08252089" w:rsidR="006D5861" w:rsidRPr="00CC0743" w:rsidRDefault="00ED4E56" w:rsidP="00CC0743">
      <w:pPr>
        <w:spacing w:line="240" w:lineRule="auto"/>
      </w:pPr>
      <w:r w:rsidRPr="00CC0743">
        <w:t xml:space="preserve">Este resultado refleja </w:t>
      </w:r>
      <w:r w:rsidR="00E42F4B" w:rsidRPr="00CC0743">
        <w:t>que los</w:t>
      </w:r>
      <w:r w:rsidR="00BC36F5" w:rsidRPr="00CC0743">
        <w:t xml:space="preserve"> resultados de las pruebas son </w:t>
      </w:r>
      <w:r w:rsidR="00CC0743" w:rsidRPr="00CC0743">
        <w:t>más</w:t>
      </w:r>
      <w:r w:rsidR="00BC36F5" w:rsidRPr="00CC0743">
        <w:t xml:space="preserve"> altos en los colegios de tipo no oficia</w:t>
      </w:r>
      <w:r w:rsidR="00CE30EA" w:rsidRPr="00CC0743">
        <w:t xml:space="preserve">l, en </w:t>
      </w:r>
      <w:r w:rsidR="00A33D9D" w:rsidRPr="00CC0743">
        <w:t xml:space="preserve">matemáticas, lectura critica, </w:t>
      </w:r>
      <w:r w:rsidR="00CC0743" w:rsidRPr="00CC0743">
        <w:t>inglés</w:t>
      </w:r>
      <w:r w:rsidR="00A33D9D" w:rsidRPr="00CC0743">
        <w:t xml:space="preserve"> y ciencias naturales, no obstante, </w:t>
      </w:r>
      <w:r w:rsidR="003060BC" w:rsidRPr="00CC0743">
        <w:t xml:space="preserve">en sociales los resultados se mantienen proporcionales. </w:t>
      </w:r>
    </w:p>
    <w:p w14:paraId="72D7ABFB" w14:textId="4E9E790E" w:rsidR="006D5861" w:rsidRPr="006D5861" w:rsidRDefault="006D5861" w:rsidP="006D5861">
      <w:pPr>
        <w:pStyle w:val="Descripcin"/>
        <w:jc w:val="center"/>
        <w:rPr>
          <w:rFonts w:cs="Arial"/>
          <w:noProof/>
          <w:color w:val="auto"/>
          <w:sz w:val="22"/>
          <w:szCs w:val="22"/>
        </w:rPr>
      </w:pPr>
      <w:bookmarkStart w:id="12" w:name="_Toc151316039"/>
      <w:r w:rsidRPr="006D5861">
        <w:rPr>
          <w:color w:val="auto"/>
          <w:sz w:val="22"/>
          <w:szCs w:val="22"/>
        </w:rPr>
        <w:t xml:space="preserve">Figura </w:t>
      </w:r>
      <w:r w:rsidRPr="006D5861">
        <w:rPr>
          <w:color w:val="auto"/>
          <w:sz w:val="22"/>
          <w:szCs w:val="22"/>
        </w:rPr>
        <w:fldChar w:fldCharType="begin"/>
      </w:r>
      <w:r w:rsidRPr="006D5861">
        <w:rPr>
          <w:color w:val="auto"/>
          <w:sz w:val="22"/>
          <w:szCs w:val="22"/>
        </w:rPr>
        <w:instrText xml:space="preserve"> SEQ Figura \* ARABIC </w:instrText>
      </w:r>
      <w:r w:rsidRPr="006D5861">
        <w:rPr>
          <w:color w:val="auto"/>
          <w:sz w:val="22"/>
          <w:szCs w:val="22"/>
        </w:rPr>
        <w:fldChar w:fldCharType="separate"/>
      </w:r>
      <w:r w:rsidR="00B64F0B">
        <w:rPr>
          <w:noProof/>
          <w:color w:val="auto"/>
          <w:sz w:val="22"/>
          <w:szCs w:val="22"/>
        </w:rPr>
        <w:t>4</w:t>
      </w:r>
      <w:r w:rsidRPr="006D5861">
        <w:rPr>
          <w:color w:val="auto"/>
          <w:sz w:val="22"/>
          <w:szCs w:val="22"/>
        </w:rPr>
        <w:fldChar w:fldCharType="end"/>
      </w:r>
      <w:r w:rsidRPr="006D5861">
        <w:rPr>
          <w:color w:val="auto"/>
          <w:sz w:val="22"/>
          <w:szCs w:val="22"/>
        </w:rPr>
        <w:t>. Puntajes por el tipo de colegio Oficial y No Oficial</w:t>
      </w:r>
      <w:bookmarkEnd w:id="12"/>
    </w:p>
    <w:p w14:paraId="041C6DE5" w14:textId="4E38C483" w:rsidR="009942F1" w:rsidRPr="00E42F4B" w:rsidRDefault="009A1A28" w:rsidP="006D5861">
      <w:pPr>
        <w:spacing w:line="240" w:lineRule="auto"/>
        <w:ind w:left="284" w:hanging="284"/>
        <w:jc w:val="center"/>
        <w:rPr>
          <w:rFonts w:cs="Arial"/>
        </w:rPr>
      </w:pPr>
      <w:r w:rsidRPr="009A1A28">
        <w:rPr>
          <w:rFonts w:cs="Arial"/>
          <w:noProof/>
        </w:rPr>
        <w:drawing>
          <wp:inline distT="0" distB="0" distL="0" distR="0" wp14:anchorId="11FF020A" wp14:editId="1A3A254D">
            <wp:extent cx="5555560" cy="3014134"/>
            <wp:effectExtent l="0" t="0" r="7620" b="0"/>
            <wp:docPr id="281839243" name="Imagen 28183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9243" name=""/>
                    <pic:cNvPicPr/>
                  </pic:nvPicPr>
                  <pic:blipFill>
                    <a:blip r:embed="rId11"/>
                    <a:stretch>
                      <a:fillRect/>
                    </a:stretch>
                  </pic:blipFill>
                  <pic:spPr>
                    <a:xfrm>
                      <a:off x="0" y="0"/>
                      <a:ext cx="5580301" cy="3027557"/>
                    </a:xfrm>
                    <a:prstGeom prst="rect">
                      <a:avLst/>
                    </a:prstGeom>
                  </pic:spPr>
                </pic:pic>
              </a:graphicData>
            </a:graphic>
          </wp:inline>
        </w:drawing>
      </w:r>
    </w:p>
    <w:p w14:paraId="07D828C7" w14:textId="02530B50" w:rsidR="00725F67" w:rsidRDefault="00725F67" w:rsidP="00CC0743">
      <w:pPr>
        <w:pStyle w:val="Ttulo2"/>
        <w:numPr>
          <w:ilvl w:val="1"/>
          <w:numId w:val="18"/>
        </w:numPr>
      </w:pPr>
      <w:bookmarkStart w:id="13" w:name="_Toc151315987"/>
      <w:r w:rsidRPr="00CC0743">
        <w:t xml:space="preserve">Resultado </w:t>
      </w:r>
      <w:r w:rsidR="001E153C" w:rsidRPr="00CC0743">
        <w:t>5</w:t>
      </w:r>
      <w:r>
        <w:t>. Puntajes por jornada del colegio</w:t>
      </w:r>
      <w:r w:rsidR="00352DA9">
        <w:t>.</w:t>
      </w:r>
      <w:bookmarkEnd w:id="13"/>
    </w:p>
    <w:p w14:paraId="09BFAC79" w14:textId="29704451" w:rsidR="00CC0743" w:rsidRDefault="00352DA9" w:rsidP="00CC0743">
      <w:pPr>
        <w:spacing w:line="240" w:lineRule="auto"/>
      </w:pPr>
      <w:r w:rsidRPr="00352DA9">
        <w:rPr>
          <w:b/>
          <w:bCs/>
        </w:rPr>
        <w:t>Descripción</w:t>
      </w:r>
    </w:p>
    <w:p w14:paraId="4B18E8AA" w14:textId="77777777" w:rsidR="00865BD0" w:rsidRDefault="00865BD0" w:rsidP="00CC0743">
      <w:pPr>
        <w:spacing w:line="240" w:lineRule="auto"/>
      </w:pPr>
    </w:p>
    <w:p w14:paraId="7A384D63" w14:textId="2094DBC4" w:rsidR="004F2976" w:rsidRDefault="00DB2C56" w:rsidP="00CC0743">
      <w:pPr>
        <w:spacing w:line="240" w:lineRule="auto"/>
      </w:pPr>
      <w:r>
        <w:t>La mayor cantidad de estudiantes que presentaron la prueba</w:t>
      </w:r>
      <w:r w:rsidR="00F649D0">
        <w:t xml:space="preserve"> </w:t>
      </w:r>
      <w:r w:rsidRPr="00CC0743">
        <w:t>pertenecen a una jornada que da clase en la mañana la</w:t>
      </w:r>
      <w:r w:rsidR="00F649D0" w:rsidRPr="00CC0743">
        <w:t xml:space="preserve"> y la jornada que menos estudiantes tiene es única, </w:t>
      </w:r>
      <w:r w:rsidR="00AE608D" w:rsidRPr="00CC0743">
        <w:t>l</w:t>
      </w:r>
      <w:r w:rsidR="00DD608B" w:rsidRPr="00CC0743">
        <w:t>as matemáticas tienen</w:t>
      </w:r>
      <w:r w:rsidR="00F649D0" w:rsidRPr="00CC0743">
        <w:t xml:space="preserve"> un mejor resultado en la jornada completa.</w:t>
      </w:r>
    </w:p>
    <w:p w14:paraId="0916CF84" w14:textId="77777777" w:rsidR="00CC0743" w:rsidRPr="00CC0743" w:rsidRDefault="00CC0743" w:rsidP="00CC0743">
      <w:pPr>
        <w:spacing w:line="240" w:lineRule="auto"/>
      </w:pPr>
    </w:p>
    <w:p w14:paraId="7A10183C" w14:textId="3C23316A" w:rsidR="00F649D0" w:rsidRPr="00CC0743" w:rsidRDefault="00F649D0" w:rsidP="00CC0743">
      <w:pPr>
        <w:spacing w:line="240" w:lineRule="auto"/>
      </w:pPr>
      <w:r w:rsidRPr="00CC0743">
        <w:t>La lectura critica, tiene un mejor resultado en la jornada completa y la mañana el peor. El puntaje de ingles tiene muy deficientes resultados</w:t>
      </w:r>
      <w:r w:rsidR="004F2976" w:rsidRPr="00CC0743">
        <w:t>,</w:t>
      </w:r>
      <w:r w:rsidRPr="00CC0743">
        <w:t xml:space="preserve"> pero en la jornada completa hay resultados mucho mejores</w:t>
      </w:r>
      <w:r w:rsidR="004F2976" w:rsidRPr="00CC0743">
        <w:t>,</w:t>
      </w:r>
      <w:r w:rsidRPr="00CC0743">
        <w:t xml:space="preserve"> aunque no sean mayoría. </w:t>
      </w:r>
    </w:p>
    <w:p w14:paraId="6825DF51" w14:textId="419A27F0" w:rsidR="00C76649" w:rsidRDefault="00C76649" w:rsidP="00CC0743">
      <w:pPr>
        <w:spacing w:line="240" w:lineRule="auto"/>
      </w:pPr>
      <w:r w:rsidRPr="00CC0743">
        <w:t xml:space="preserve">Las ciencias naturales y sociales son </w:t>
      </w:r>
      <w:r w:rsidR="004F2976" w:rsidRPr="00CC0743">
        <w:t>notoriamente</w:t>
      </w:r>
      <w:r w:rsidRPr="00CC0743">
        <w:t xml:space="preserve"> mejores en la </w:t>
      </w:r>
      <w:r w:rsidR="00282885" w:rsidRPr="00CC0743">
        <w:t xml:space="preserve">jornada completa, así como tener estudiantes de resultados casi perfectos en </w:t>
      </w:r>
      <w:r w:rsidR="004F2976" w:rsidRPr="00CC0743">
        <w:t>inglés</w:t>
      </w:r>
      <w:r w:rsidR="00282885">
        <w:t>.</w:t>
      </w:r>
    </w:p>
    <w:p w14:paraId="2F731B1A" w14:textId="77777777" w:rsidR="00865BD0" w:rsidRDefault="00865BD0" w:rsidP="00CC0743">
      <w:pPr>
        <w:spacing w:line="240" w:lineRule="auto"/>
      </w:pPr>
    </w:p>
    <w:p w14:paraId="1D88081B" w14:textId="77777777" w:rsidR="00865BD0" w:rsidRDefault="00865BD0" w:rsidP="00CC0743">
      <w:pPr>
        <w:spacing w:line="240" w:lineRule="auto"/>
      </w:pPr>
    </w:p>
    <w:p w14:paraId="03F53969" w14:textId="77777777" w:rsidR="00865BD0" w:rsidRDefault="00865BD0" w:rsidP="00CC0743">
      <w:pPr>
        <w:spacing w:line="240" w:lineRule="auto"/>
      </w:pPr>
    </w:p>
    <w:p w14:paraId="1241AA15" w14:textId="02854457" w:rsidR="006D5861" w:rsidRPr="006D5861" w:rsidRDefault="006D5861" w:rsidP="006D5861">
      <w:pPr>
        <w:pStyle w:val="Descripcin"/>
        <w:jc w:val="center"/>
        <w:rPr>
          <w:color w:val="auto"/>
          <w:sz w:val="24"/>
          <w:szCs w:val="24"/>
        </w:rPr>
      </w:pPr>
      <w:bookmarkStart w:id="14" w:name="_Toc151316040"/>
      <w:r w:rsidRPr="006D5861">
        <w:rPr>
          <w:color w:val="auto"/>
          <w:sz w:val="24"/>
          <w:szCs w:val="24"/>
        </w:rPr>
        <w:lastRenderedPageBreak/>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5</w:t>
      </w:r>
      <w:r w:rsidRPr="006D5861">
        <w:rPr>
          <w:color w:val="auto"/>
          <w:sz w:val="24"/>
          <w:szCs w:val="24"/>
        </w:rPr>
        <w:fldChar w:fldCharType="end"/>
      </w:r>
      <w:r w:rsidRPr="006D5861">
        <w:rPr>
          <w:color w:val="auto"/>
          <w:sz w:val="24"/>
          <w:szCs w:val="24"/>
        </w:rPr>
        <w:t>. Puntajes por jornada del colegio.</w:t>
      </w:r>
      <w:bookmarkEnd w:id="14"/>
    </w:p>
    <w:p w14:paraId="06DC9310" w14:textId="12358997" w:rsidR="006F1335" w:rsidRDefault="00177756" w:rsidP="006D5861">
      <w:pPr>
        <w:spacing w:line="240" w:lineRule="auto"/>
        <w:ind w:left="284" w:hanging="284"/>
        <w:jc w:val="center"/>
        <w:rPr>
          <w:rFonts w:cs="Arial"/>
        </w:rPr>
      </w:pPr>
      <w:r w:rsidRPr="00177756">
        <w:rPr>
          <w:rFonts w:cs="Arial"/>
          <w:noProof/>
        </w:rPr>
        <w:drawing>
          <wp:inline distT="0" distB="0" distL="0" distR="0" wp14:anchorId="2AEC19A2" wp14:editId="7315B761">
            <wp:extent cx="4383289" cy="2590893"/>
            <wp:effectExtent l="0" t="0" r="0" b="0"/>
            <wp:docPr id="795319680" name="Imagen 79531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9680" name=""/>
                    <pic:cNvPicPr/>
                  </pic:nvPicPr>
                  <pic:blipFill>
                    <a:blip r:embed="rId12"/>
                    <a:stretch>
                      <a:fillRect/>
                    </a:stretch>
                  </pic:blipFill>
                  <pic:spPr>
                    <a:xfrm>
                      <a:off x="0" y="0"/>
                      <a:ext cx="4386285" cy="2592664"/>
                    </a:xfrm>
                    <a:prstGeom prst="rect">
                      <a:avLst/>
                    </a:prstGeom>
                  </pic:spPr>
                </pic:pic>
              </a:graphicData>
            </a:graphic>
          </wp:inline>
        </w:drawing>
      </w:r>
    </w:p>
    <w:p w14:paraId="2392957E" w14:textId="77777777" w:rsidR="006D5861" w:rsidRDefault="006D5861" w:rsidP="006D5861">
      <w:pPr>
        <w:spacing w:line="240" w:lineRule="auto"/>
        <w:ind w:left="284" w:hanging="284"/>
        <w:rPr>
          <w:rFonts w:cs="Arial"/>
        </w:rPr>
      </w:pPr>
    </w:p>
    <w:p w14:paraId="5478E58C" w14:textId="366745E4" w:rsidR="009942F1" w:rsidRDefault="00887406" w:rsidP="006D5861">
      <w:pPr>
        <w:spacing w:line="240" w:lineRule="auto"/>
        <w:ind w:left="284" w:hanging="284"/>
        <w:jc w:val="center"/>
        <w:rPr>
          <w:b/>
          <w:bCs/>
        </w:rPr>
      </w:pPr>
      <w:r w:rsidRPr="00887406">
        <w:rPr>
          <w:rFonts w:cs="Arial"/>
          <w:noProof/>
        </w:rPr>
        <w:drawing>
          <wp:inline distT="0" distB="0" distL="0" distR="0" wp14:anchorId="3989496B" wp14:editId="5B1BB74C">
            <wp:extent cx="3283403" cy="2823104"/>
            <wp:effectExtent l="0" t="0" r="0" b="0"/>
            <wp:docPr id="1786104821" name="Imagen 178610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04821" name=""/>
                    <pic:cNvPicPr/>
                  </pic:nvPicPr>
                  <pic:blipFill>
                    <a:blip r:embed="rId13"/>
                    <a:stretch>
                      <a:fillRect/>
                    </a:stretch>
                  </pic:blipFill>
                  <pic:spPr>
                    <a:xfrm>
                      <a:off x="0" y="0"/>
                      <a:ext cx="3304312" cy="2841081"/>
                    </a:xfrm>
                    <a:prstGeom prst="rect">
                      <a:avLst/>
                    </a:prstGeom>
                  </pic:spPr>
                </pic:pic>
              </a:graphicData>
            </a:graphic>
          </wp:inline>
        </w:drawing>
      </w:r>
    </w:p>
    <w:p w14:paraId="618B9850" w14:textId="4486E710" w:rsidR="00725F67" w:rsidRDefault="00725F67" w:rsidP="00CC0743">
      <w:pPr>
        <w:pStyle w:val="Ttulo2"/>
        <w:numPr>
          <w:ilvl w:val="1"/>
          <w:numId w:val="18"/>
        </w:numPr>
      </w:pPr>
      <w:bookmarkStart w:id="15" w:name="_Toc151315988"/>
      <w:r w:rsidRPr="004619F3">
        <w:t xml:space="preserve">Resultado </w:t>
      </w:r>
      <w:r w:rsidR="00EC731E">
        <w:t>6</w:t>
      </w:r>
      <w:r>
        <w:t>. Puntajes por genero del colegio.</w:t>
      </w:r>
      <w:bookmarkEnd w:id="15"/>
    </w:p>
    <w:p w14:paraId="13F83BD4" w14:textId="77777777" w:rsidR="00865BD0" w:rsidRDefault="00352DA9" w:rsidP="006D5861">
      <w:pPr>
        <w:spacing w:line="240" w:lineRule="auto"/>
        <w:ind w:left="284" w:hanging="284"/>
      </w:pPr>
      <w:r w:rsidRPr="00352DA9">
        <w:rPr>
          <w:b/>
          <w:bCs/>
        </w:rPr>
        <w:t>Descripción</w:t>
      </w:r>
    </w:p>
    <w:p w14:paraId="093FDF79" w14:textId="65A47914" w:rsidR="00352DA9" w:rsidRDefault="00352DA9" w:rsidP="00865BD0">
      <w:pPr>
        <w:spacing w:line="240" w:lineRule="auto"/>
      </w:pPr>
      <w:r w:rsidRPr="00865BD0">
        <w:t xml:space="preserve"> </w:t>
      </w:r>
      <w:r w:rsidR="00282885" w:rsidRPr="00865BD0">
        <w:t xml:space="preserve">La mayoría de los estudiantes pertenecen a un colegio mixto, </w:t>
      </w:r>
      <w:r w:rsidR="00FC4728" w:rsidRPr="00865BD0">
        <w:t>los colegios femeninos tienen resultados medios y excelentes. Los masculinos son muy equitativos en todos los niveles de puntajes. Parece que las pruebas de sociales fueron fáciles</w:t>
      </w:r>
      <w:r w:rsidR="00FC4728">
        <w:t>.</w:t>
      </w:r>
    </w:p>
    <w:p w14:paraId="6173FC7F" w14:textId="77777777" w:rsidR="00865BD0" w:rsidRDefault="00865BD0" w:rsidP="006D5861">
      <w:pPr>
        <w:spacing w:line="240" w:lineRule="auto"/>
        <w:ind w:left="284"/>
      </w:pPr>
    </w:p>
    <w:p w14:paraId="5B1914BC" w14:textId="77777777" w:rsidR="00865BD0" w:rsidRDefault="00865BD0" w:rsidP="006D5861">
      <w:pPr>
        <w:spacing w:line="240" w:lineRule="auto"/>
        <w:ind w:left="284"/>
      </w:pPr>
    </w:p>
    <w:p w14:paraId="0481A52F" w14:textId="77777777" w:rsidR="00865BD0" w:rsidRDefault="00865BD0" w:rsidP="006D5861">
      <w:pPr>
        <w:spacing w:line="240" w:lineRule="auto"/>
        <w:ind w:left="284"/>
      </w:pPr>
    </w:p>
    <w:p w14:paraId="0F97ED95" w14:textId="6559782A" w:rsidR="006D5861" w:rsidRPr="006D5861" w:rsidRDefault="006D5861" w:rsidP="006D5861">
      <w:pPr>
        <w:pStyle w:val="Descripcin"/>
        <w:jc w:val="center"/>
        <w:rPr>
          <w:color w:val="auto"/>
          <w:sz w:val="24"/>
          <w:szCs w:val="24"/>
        </w:rPr>
      </w:pPr>
      <w:bookmarkStart w:id="16" w:name="_Toc151316041"/>
      <w:r w:rsidRPr="006D5861">
        <w:rPr>
          <w:color w:val="auto"/>
          <w:sz w:val="24"/>
          <w:szCs w:val="24"/>
        </w:rPr>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6</w:t>
      </w:r>
      <w:r w:rsidRPr="006D5861">
        <w:rPr>
          <w:color w:val="auto"/>
          <w:sz w:val="24"/>
          <w:szCs w:val="24"/>
        </w:rPr>
        <w:fldChar w:fldCharType="end"/>
      </w:r>
      <w:r w:rsidRPr="006D5861">
        <w:rPr>
          <w:color w:val="auto"/>
          <w:sz w:val="24"/>
          <w:szCs w:val="24"/>
        </w:rPr>
        <w:t>. Puntajes por genero del colegio</w:t>
      </w:r>
      <w:bookmarkEnd w:id="16"/>
    </w:p>
    <w:p w14:paraId="24E10FE1" w14:textId="791A9B2D" w:rsidR="00FC4728" w:rsidRDefault="00FC4728" w:rsidP="006D5861">
      <w:pPr>
        <w:spacing w:line="240" w:lineRule="auto"/>
      </w:pPr>
    </w:p>
    <w:p w14:paraId="3B810C18" w14:textId="53E81B61" w:rsidR="00474C9A" w:rsidRDefault="006125B9" w:rsidP="006D5861">
      <w:pPr>
        <w:spacing w:line="240" w:lineRule="auto"/>
        <w:ind w:left="284" w:hanging="284"/>
        <w:rPr>
          <w:rFonts w:cs="Arial"/>
        </w:rPr>
      </w:pPr>
      <w:r w:rsidRPr="006125B9">
        <w:rPr>
          <w:rFonts w:cs="Arial"/>
          <w:noProof/>
        </w:rPr>
        <w:drawing>
          <wp:inline distT="0" distB="0" distL="0" distR="0" wp14:anchorId="0A6F3228" wp14:editId="15631466">
            <wp:extent cx="5612130" cy="2208530"/>
            <wp:effectExtent l="0" t="0" r="7620" b="1270"/>
            <wp:docPr id="790175844" name="Imagen 7901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5844" name=""/>
                    <pic:cNvPicPr/>
                  </pic:nvPicPr>
                  <pic:blipFill>
                    <a:blip r:embed="rId14"/>
                    <a:stretch>
                      <a:fillRect/>
                    </a:stretch>
                  </pic:blipFill>
                  <pic:spPr>
                    <a:xfrm>
                      <a:off x="0" y="0"/>
                      <a:ext cx="5612130" cy="2208530"/>
                    </a:xfrm>
                    <a:prstGeom prst="rect">
                      <a:avLst/>
                    </a:prstGeom>
                  </pic:spPr>
                </pic:pic>
              </a:graphicData>
            </a:graphic>
          </wp:inline>
        </w:drawing>
      </w:r>
    </w:p>
    <w:p w14:paraId="78D7EC5A" w14:textId="19D3F6CC" w:rsidR="006125B9" w:rsidRDefault="009E0A41" w:rsidP="006D5861">
      <w:pPr>
        <w:spacing w:line="240" w:lineRule="auto"/>
        <w:ind w:left="284" w:hanging="284"/>
        <w:jc w:val="center"/>
        <w:rPr>
          <w:rFonts w:cs="Arial"/>
        </w:rPr>
      </w:pPr>
      <w:r w:rsidRPr="009E0A41">
        <w:rPr>
          <w:rFonts w:cs="Arial"/>
          <w:noProof/>
        </w:rPr>
        <w:drawing>
          <wp:inline distT="0" distB="0" distL="0" distR="0" wp14:anchorId="73AFAF32" wp14:editId="576CC505">
            <wp:extent cx="5273683" cy="3025893"/>
            <wp:effectExtent l="0" t="0" r="3175" b="3175"/>
            <wp:docPr id="635391223" name="Imagen 63539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91223" name=""/>
                    <pic:cNvPicPr/>
                  </pic:nvPicPr>
                  <pic:blipFill>
                    <a:blip r:embed="rId15"/>
                    <a:stretch>
                      <a:fillRect/>
                    </a:stretch>
                  </pic:blipFill>
                  <pic:spPr>
                    <a:xfrm>
                      <a:off x="0" y="0"/>
                      <a:ext cx="5273683" cy="3025893"/>
                    </a:xfrm>
                    <a:prstGeom prst="rect">
                      <a:avLst/>
                    </a:prstGeom>
                  </pic:spPr>
                </pic:pic>
              </a:graphicData>
            </a:graphic>
          </wp:inline>
        </w:drawing>
      </w:r>
    </w:p>
    <w:p w14:paraId="03493F3D" w14:textId="23DA572A" w:rsidR="009942F1" w:rsidRDefault="00725F67" w:rsidP="00CC0743">
      <w:pPr>
        <w:pStyle w:val="Ttulo2"/>
        <w:numPr>
          <w:ilvl w:val="1"/>
          <w:numId w:val="18"/>
        </w:numPr>
      </w:pPr>
      <w:bookmarkStart w:id="17" w:name="_Toc151315989"/>
      <w:r w:rsidRPr="004619F3">
        <w:t xml:space="preserve">Resultado </w:t>
      </w:r>
      <w:r w:rsidR="00892EE0">
        <w:t>7</w:t>
      </w:r>
      <w:r w:rsidR="009942F1">
        <w:t>. Puntajes por si el Colegio es Bilingüe</w:t>
      </w:r>
      <w:r w:rsidR="00641B6F">
        <w:t>.</w:t>
      </w:r>
      <w:bookmarkEnd w:id="17"/>
    </w:p>
    <w:p w14:paraId="25F0CBC2" w14:textId="468D70FE" w:rsidR="00FC4728" w:rsidRDefault="00352DA9" w:rsidP="006D5861">
      <w:pPr>
        <w:spacing w:line="240" w:lineRule="auto"/>
      </w:pPr>
      <w:r w:rsidRPr="00352DA9">
        <w:rPr>
          <w:b/>
          <w:bCs/>
        </w:rPr>
        <w:t>Descripción</w:t>
      </w:r>
      <w:r>
        <w:t>:</w:t>
      </w:r>
      <w:r w:rsidR="00FC4728">
        <w:t xml:space="preserve"> La gran mayoría de estudiantes pertenecen a un colegio no bilingüe, </w:t>
      </w:r>
      <w:r w:rsidR="00A00D07">
        <w:t>sin embargo,</w:t>
      </w:r>
      <w:r w:rsidR="00FC4728">
        <w:t xml:space="preserve"> los colegios bilingües </w:t>
      </w:r>
      <w:r w:rsidR="006D58E5">
        <w:t>son los que registran</w:t>
      </w:r>
      <w:r w:rsidR="00FC4728">
        <w:t xml:space="preserve"> un mejor desempeño en todas las materias. </w:t>
      </w:r>
      <w:r w:rsidR="00E82F84">
        <w:t>Cabe destacar que l</w:t>
      </w:r>
      <w:r w:rsidR="00FC4728">
        <w:t>os estudiantes de colegio bilingües</w:t>
      </w:r>
      <w:r w:rsidR="00BB638D">
        <w:t xml:space="preserve">, obtuvieron mas puntaciones en los rangos de 51 </w:t>
      </w:r>
      <w:r w:rsidR="00FF4474">
        <w:t xml:space="preserve">y 100, </w:t>
      </w:r>
      <w:r w:rsidR="00EA63EF">
        <w:t>en comparación con los rangos inferiores. En el caso de los estudiantes no bilingües</w:t>
      </w:r>
      <w:r w:rsidR="00D22597">
        <w:t xml:space="preserve">, la mayor cantidad de los resultados están ubicados en los rangos de puntuación más bajos. </w:t>
      </w:r>
    </w:p>
    <w:p w14:paraId="15FA0CE1" w14:textId="77777777" w:rsidR="00865BD0" w:rsidRDefault="00865BD0" w:rsidP="006D5861">
      <w:pPr>
        <w:spacing w:line="240" w:lineRule="auto"/>
      </w:pPr>
    </w:p>
    <w:p w14:paraId="5146151D" w14:textId="0E2068F2" w:rsidR="006D5861" w:rsidRPr="006D5861" w:rsidRDefault="006D5861" w:rsidP="006D5861">
      <w:pPr>
        <w:pStyle w:val="Descripcin"/>
        <w:jc w:val="center"/>
        <w:rPr>
          <w:color w:val="auto"/>
          <w:sz w:val="24"/>
          <w:szCs w:val="24"/>
        </w:rPr>
      </w:pPr>
      <w:bookmarkStart w:id="18" w:name="_Toc151316042"/>
      <w:r w:rsidRPr="006D5861">
        <w:rPr>
          <w:color w:val="auto"/>
          <w:sz w:val="24"/>
          <w:szCs w:val="24"/>
        </w:rPr>
        <w:lastRenderedPageBreak/>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7</w:t>
      </w:r>
      <w:r w:rsidRPr="006D5861">
        <w:rPr>
          <w:color w:val="auto"/>
          <w:sz w:val="24"/>
          <w:szCs w:val="24"/>
        </w:rPr>
        <w:fldChar w:fldCharType="end"/>
      </w:r>
      <w:r w:rsidRPr="006D5861">
        <w:rPr>
          <w:color w:val="auto"/>
          <w:sz w:val="24"/>
          <w:szCs w:val="24"/>
        </w:rPr>
        <w:t>. Puntajes por si el Colegio es Bilingüe.</w:t>
      </w:r>
      <w:bookmarkEnd w:id="18"/>
    </w:p>
    <w:p w14:paraId="6D6BFF6F" w14:textId="65C4D695" w:rsidR="00A76445" w:rsidRDefault="001E5E69" w:rsidP="006D5861">
      <w:pPr>
        <w:spacing w:line="240" w:lineRule="auto"/>
        <w:rPr>
          <w:rFonts w:cs="Arial"/>
        </w:rPr>
      </w:pPr>
      <w:r w:rsidRPr="001E5E69">
        <w:rPr>
          <w:rFonts w:cs="Arial"/>
          <w:noProof/>
        </w:rPr>
        <w:drawing>
          <wp:inline distT="0" distB="0" distL="0" distR="0" wp14:anchorId="0D7E091D" wp14:editId="6315F8F0">
            <wp:extent cx="5612130" cy="2007235"/>
            <wp:effectExtent l="0" t="0" r="7620" b="0"/>
            <wp:docPr id="398362843" name="Imagen 39836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62843" name=""/>
                    <pic:cNvPicPr/>
                  </pic:nvPicPr>
                  <pic:blipFill>
                    <a:blip r:embed="rId16"/>
                    <a:stretch>
                      <a:fillRect/>
                    </a:stretch>
                  </pic:blipFill>
                  <pic:spPr>
                    <a:xfrm>
                      <a:off x="0" y="0"/>
                      <a:ext cx="5612130" cy="2007235"/>
                    </a:xfrm>
                    <a:prstGeom prst="rect">
                      <a:avLst/>
                    </a:prstGeom>
                  </pic:spPr>
                </pic:pic>
              </a:graphicData>
            </a:graphic>
          </wp:inline>
        </w:drawing>
      </w:r>
    </w:p>
    <w:p w14:paraId="30B886F9" w14:textId="74DCC5AD" w:rsidR="009942F1" w:rsidRDefault="009F3C20" w:rsidP="006D5861">
      <w:pPr>
        <w:spacing w:after="200" w:line="240" w:lineRule="auto"/>
        <w:jc w:val="center"/>
        <w:rPr>
          <w:rFonts w:cs="Arial"/>
        </w:rPr>
      </w:pPr>
      <w:r w:rsidRPr="009F3C20">
        <w:rPr>
          <w:rFonts w:cs="Arial"/>
          <w:noProof/>
        </w:rPr>
        <w:drawing>
          <wp:inline distT="0" distB="0" distL="0" distR="0" wp14:anchorId="01F52D6A" wp14:editId="0279ECF4">
            <wp:extent cx="5085355" cy="2732314"/>
            <wp:effectExtent l="0" t="0" r="1270" b="0"/>
            <wp:docPr id="1200386268" name="Imagen 120038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86268" name=""/>
                    <pic:cNvPicPr/>
                  </pic:nvPicPr>
                  <pic:blipFill>
                    <a:blip r:embed="rId17"/>
                    <a:stretch>
                      <a:fillRect/>
                    </a:stretch>
                  </pic:blipFill>
                  <pic:spPr>
                    <a:xfrm>
                      <a:off x="0" y="0"/>
                      <a:ext cx="5119727" cy="2750782"/>
                    </a:xfrm>
                    <a:prstGeom prst="rect">
                      <a:avLst/>
                    </a:prstGeom>
                  </pic:spPr>
                </pic:pic>
              </a:graphicData>
            </a:graphic>
          </wp:inline>
        </w:drawing>
      </w:r>
    </w:p>
    <w:p w14:paraId="4212BECF" w14:textId="5CFBF90F" w:rsidR="009942F1" w:rsidRDefault="009942F1" w:rsidP="00CC0743">
      <w:pPr>
        <w:pStyle w:val="Prrafodelista"/>
        <w:numPr>
          <w:ilvl w:val="1"/>
          <w:numId w:val="18"/>
        </w:numPr>
        <w:spacing w:line="240" w:lineRule="auto"/>
      </w:pPr>
      <w:bookmarkStart w:id="19" w:name="_Toc151315990"/>
      <w:r w:rsidRPr="00CC0743">
        <w:rPr>
          <w:rStyle w:val="Ttulo2Car"/>
        </w:rPr>
        <w:t xml:space="preserve">Resultado </w:t>
      </w:r>
      <w:r w:rsidR="00892EE0" w:rsidRPr="00CC0743">
        <w:rPr>
          <w:rStyle w:val="Ttulo2Car"/>
        </w:rPr>
        <w:t>8</w:t>
      </w:r>
      <w:r w:rsidRPr="00CC0743">
        <w:rPr>
          <w:rStyle w:val="Ttulo2Car"/>
        </w:rPr>
        <w:t>. Puntajes por enfoque/nivel académico del colegio</w:t>
      </w:r>
      <w:bookmarkEnd w:id="19"/>
    </w:p>
    <w:p w14:paraId="00BE32FA" w14:textId="77777777" w:rsidR="00865BD0" w:rsidRDefault="00865BD0" w:rsidP="00865BD0">
      <w:pPr>
        <w:pStyle w:val="Prrafodelista"/>
        <w:spacing w:line="240" w:lineRule="auto"/>
      </w:pPr>
    </w:p>
    <w:p w14:paraId="02DD34F5" w14:textId="77777777" w:rsidR="00865BD0" w:rsidRDefault="00352DA9" w:rsidP="006D5861">
      <w:pPr>
        <w:spacing w:line="240" w:lineRule="auto"/>
      </w:pPr>
      <w:r w:rsidRPr="00352DA9">
        <w:rPr>
          <w:b/>
          <w:bCs/>
        </w:rPr>
        <w:t>Descripción</w:t>
      </w:r>
    </w:p>
    <w:p w14:paraId="2D8485FC" w14:textId="77777777" w:rsidR="00865BD0" w:rsidRDefault="00865BD0" w:rsidP="006D5861">
      <w:pPr>
        <w:spacing w:line="240" w:lineRule="auto"/>
      </w:pPr>
    </w:p>
    <w:p w14:paraId="1C9D5C82" w14:textId="7B4552C0" w:rsidR="006D5861" w:rsidRDefault="00907025" w:rsidP="006D5861">
      <w:pPr>
        <w:spacing w:line="240" w:lineRule="auto"/>
      </w:pPr>
      <w:r>
        <w:t>La mayoría de estudiantes están en un colegio de tipo académico. Aun así tienen resultados en matemáticas, lectura critica e inglés muy similar</w:t>
      </w:r>
      <w:r w:rsidR="00A450AD">
        <w:t>es</w:t>
      </w:r>
      <w:r>
        <w:t xml:space="preserve"> a los técnico / académico y técnico</w:t>
      </w:r>
      <w:r w:rsidR="00A450AD">
        <w:t xml:space="preserve">, cabe destacar que </w:t>
      </w:r>
      <w:r>
        <w:t xml:space="preserve">los </w:t>
      </w:r>
      <w:r w:rsidR="00285BCF">
        <w:t>colegios</w:t>
      </w:r>
      <w:r>
        <w:t xml:space="preserve"> académicos tienen </w:t>
      </w:r>
      <w:r w:rsidR="00285BCF">
        <w:t>mayor</w:t>
      </w:r>
      <w:r>
        <w:t xml:space="preserve"> punta</w:t>
      </w:r>
      <w:r w:rsidR="00285BCF">
        <w:t>ción en los rangos de 51 a 75 y 76 a 100,</w:t>
      </w:r>
      <w:r>
        <w:t xml:space="preserve"> no </w:t>
      </w:r>
      <w:r w:rsidR="00E61D99">
        <w:t>obstante</w:t>
      </w:r>
      <w:r>
        <w:t>.</w:t>
      </w:r>
    </w:p>
    <w:p w14:paraId="05D2354F" w14:textId="77777777" w:rsidR="006D5861" w:rsidRDefault="006D5861" w:rsidP="006D5861">
      <w:pPr>
        <w:spacing w:line="240" w:lineRule="auto"/>
      </w:pPr>
    </w:p>
    <w:p w14:paraId="6305AD48" w14:textId="77777777" w:rsidR="006D5861" w:rsidRDefault="006D5861" w:rsidP="006D5861">
      <w:pPr>
        <w:spacing w:line="240" w:lineRule="auto"/>
      </w:pPr>
    </w:p>
    <w:p w14:paraId="78E10C07" w14:textId="77777777" w:rsidR="006D5861" w:rsidRDefault="006D5861" w:rsidP="006D5861">
      <w:pPr>
        <w:spacing w:line="240" w:lineRule="auto"/>
      </w:pPr>
    </w:p>
    <w:p w14:paraId="4AC88324" w14:textId="77777777" w:rsidR="00865BD0" w:rsidRDefault="00865BD0" w:rsidP="006D5861">
      <w:pPr>
        <w:spacing w:line="240" w:lineRule="auto"/>
      </w:pPr>
    </w:p>
    <w:p w14:paraId="3C909542" w14:textId="0D233D00" w:rsidR="006D5861" w:rsidRPr="006D5861" w:rsidRDefault="006D5861" w:rsidP="006D5861">
      <w:pPr>
        <w:pStyle w:val="Descripcin"/>
        <w:jc w:val="center"/>
        <w:rPr>
          <w:color w:val="auto"/>
          <w:sz w:val="24"/>
          <w:szCs w:val="24"/>
        </w:rPr>
      </w:pPr>
      <w:bookmarkStart w:id="20" w:name="_Toc151316043"/>
      <w:r w:rsidRPr="006D5861">
        <w:rPr>
          <w:color w:val="auto"/>
          <w:sz w:val="24"/>
          <w:szCs w:val="24"/>
        </w:rPr>
        <w:lastRenderedPageBreak/>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8</w:t>
      </w:r>
      <w:r w:rsidRPr="006D5861">
        <w:rPr>
          <w:color w:val="auto"/>
          <w:sz w:val="24"/>
          <w:szCs w:val="24"/>
        </w:rPr>
        <w:fldChar w:fldCharType="end"/>
      </w:r>
      <w:r w:rsidRPr="006D5861">
        <w:rPr>
          <w:color w:val="auto"/>
          <w:sz w:val="24"/>
          <w:szCs w:val="24"/>
        </w:rPr>
        <w:t>. Puntajes por enfoque/nivel académico del colegio</w:t>
      </w:r>
      <w:bookmarkEnd w:id="20"/>
    </w:p>
    <w:p w14:paraId="00B84BED" w14:textId="77777777" w:rsidR="006D5861" w:rsidRDefault="006D5861" w:rsidP="006D5861">
      <w:pPr>
        <w:spacing w:line="240" w:lineRule="auto"/>
        <w:rPr>
          <w:rFonts w:cs="Arial"/>
        </w:rPr>
      </w:pPr>
    </w:p>
    <w:p w14:paraId="4D0E4103" w14:textId="29E2E6AD" w:rsidR="00771BD4" w:rsidRDefault="00AC6C8C" w:rsidP="006D5861">
      <w:pPr>
        <w:spacing w:line="240" w:lineRule="auto"/>
        <w:rPr>
          <w:rFonts w:cs="Arial"/>
        </w:rPr>
      </w:pPr>
      <w:r w:rsidRPr="00AC6C8C">
        <w:rPr>
          <w:rFonts w:cs="Arial"/>
          <w:noProof/>
        </w:rPr>
        <w:drawing>
          <wp:inline distT="0" distB="0" distL="0" distR="0" wp14:anchorId="7E54326B" wp14:editId="7E0F67CB">
            <wp:extent cx="5307195" cy="1949214"/>
            <wp:effectExtent l="0" t="0" r="8255" b="0"/>
            <wp:docPr id="2086066135" name="Imagen 208606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66135" name=""/>
                    <pic:cNvPicPr/>
                  </pic:nvPicPr>
                  <pic:blipFill>
                    <a:blip r:embed="rId18"/>
                    <a:stretch>
                      <a:fillRect/>
                    </a:stretch>
                  </pic:blipFill>
                  <pic:spPr>
                    <a:xfrm>
                      <a:off x="0" y="0"/>
                      <a:ext cx="5307195" cy="1949214"/>
                    </a:xfrm>
                    <a:prstGeom prst="rect">
                      <a:avLst/>
                    </a:prstGeom>
                  </pic:spPr>
                </pic:pic>
              </a:graphicData>
            </a:graphic>
          </wp:inline>
        </w:drawing>
      </w:r>
    </w:p>
    <w:p w14:paraId="30A4A42F" w14:textId="27EAFA7D" w:rsidR="009942F1" w:rsidRDefault="0027668D" w:rsidP="006D5861">
      <w:pPr>
        <w:spacing w:line="240" w:lineRule="auto"/>
        <w:jc w:val="center"/>
        <w:rPr>
          <w:rFonts w:cs="Arial"/>
        </w:rPr>
      </w:pPr>
      <w:r w:rsidRPr="0027668D">
        <w:rPr>
          <w:rFonts w:cs="Arial"/>
          <w:noProof/>
        </w:rPr>
        <w:drawing>
          <wp:inline distT="0" distB="0" distL="0" distR="0" wp14:anchorId="29AB383E" wp14:editId="149AD485">
            <wp:extent cx="4572581" cy="2438400"/>
            <wp:effectExtent l="0" t="0" r="0" b="0"/>
            <wp:docPr id="120352667" name="Imagen 12035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2667" name=""/>
                    <pic:cNvPicPr/>
                  </pic:nvPicPr>
                  <pic:blipFill>
                    <a:blip r:embed="rId19"/>
                    <a:stretch>
                      <a:fillRect/>
                    </a:stretch>
                  </pic:blipFill>
                  <pic:spPr>
                    <a:xfrm>
                      <a:off x="0" y="0"/>
                      <a:ext cx="4585795" cy="2445446"/>
                    </a:xfrm>
                    <a:prstGeom prst="rect">
                      <a:avLst/>
                    </a:prstGeom>
                  </pic:spPr>
                </pic:pic>
              </a:graphicData>
            </a:graphic>
          </wp:inline>
        </w:drawing>
      </w:r>
    </w:p>
    <w:p w14:paraId="6F8BDE42" w14:textId="3E69F88C" w:rsidR="00A233AE" w:rsidRDefault="009942F1" w:rsidP="00CC0743">
      <w:pPr>
        <w:pStyle w:val="Ttulo2"/>
        <w:numPr>
          <w:ilvl w:val="1"/>
          <w:numId w:val="18"/>
        </w:numPr>
      </w:pPr>
      <w:bookmarkStart w:id="21" w:name="_Toc151315991"/>
      <w:r w:rsidRPr="004619F3">
        <w:t xml:space="preserve">Resultado </w:t>
      </w:r>
      <w:r w:rsidR="00892EE0">
        <w:t>9</w:t>
      </w:r>
      <w:r>
        <w:t xml:space="preserve">. Puntajes por </w:t>
      </w:r>
      <w:r w:rsidR="008960EE">
        <w:t>calendario</w:t>
      </w:r>
      <w:bookmarkEnd w:id="21"/>
    </w:p>
    <w:p w14:paraId="6AFF1DE6" w14:textId="77777777" w:rsidR="00865BD0" w:rsidRDefault="00352DA9" w:rsidP="006D5861">
      <w:pPr>
        <w:spacing w:line="240" w:lineRule="auto"/>
        <w:rPr>
          <w:b/>
          <w:bCs/>
        </w:rPr>
      </w:pPr>
      <w:r w:rsidRPr="00352DA9">
        <w:rPr>
          <w:b/>
          <w:bCs/>
        </w:rPr>
        <w:t>Descripción</w:t>
      </w:r>
    </w:p>
    <w:p w14:paraId="019E48B3" w14:textId="77777777" w:rsidR="00865BD0" w:rsidRDefault="00865BD0" w:rsidP="006D5861">
      <w:pPr>
        <w:spacing w:line="240" w:lineRule="auto"/>
        <w:rPr>
          <w:b/>
          <w:bCs/>
        </w:rPr>
      </w:pPr>
    </w:p>
    <w:p w14:paraId="4A6EAA76" w14:textId="582AEBA0" w:rsidR="00352DA9" w:rsidRDefault="00F546CE" w:rsidP="006D5861">
      <w:pPr>
        <w:spacing w:line="240" w:lineRule="auto"/>
      </w:pPr>
      <w:r>
        <w:t xml:space="preserve">La mayoría de estudiantes </w:t>
      </w:r>
      <w:r w:rsidR="0033160B">
        <w:t>que presentan las pruebas</w:t>
      </w:r>
      <w:r>
        <w:t xml:space="preserve"> de </w:t>
      </w:r>
      <w:r w:rsidR="0033160B">
        <w:t>saber 11,</w:t>
      </w:r>
      <w:r>
        <w:t xml:space="preserve"> </w:t>
      </w:r>
      <w:r w:rsidR="00162FC6">
        <w:t>pertenecen a</w:t>
      </w:r>
      <w:r>
        <w:t xml:space="preserve"> colegio</w:t>
      </w:r>
      <w:r w:rsidR="00162FC6">
        <w:t>s</w:t>
      </w:r>
      <w:r>
        <w:t xml:space="preserve"> de calendario A</w:t>
      </w:r>
      <w:r w:rsidR="00162FC6">
        <w:t>. En la gráfica también se observa que los estudiantes de colegios</w:t>
      </w:r>
      <w:r>
        <w:t xml:space="preserve"> de calendario B, tienen un mejor resultado en la mayoría de pruebas</w:t>
      </w:r>
      <w:r w:rsidR="00AA614C">
        <w:t xml:space="preserve"> en el</w:t>
      </w:r>
      <w:r>
        <w:t xml:space="preserve"> puntaje </w:t>
      </w:r>
      <w:r w:rsidR="00AA614C">
        <w:t>de</w:t>
      </w:r>
      <w:r>
        <w:t xml:space="preserve"> inglés, </w:t>
      </w:r>
      <w:r w:rsidR="00AA614C">
        <w:t>por esta razón se deduce</w:t>
      </w:r>
      <w:r>
        <w:t xml:space="preserve"> que la mayoría de colegios de calendario B, son bilingües. </w:t>
      </w:r>
    </w:p>
    <w:p w14:paraId="2BB7E01A" w14:textId="77777777" w:rsidR="00865BD0" w:rsidRDefault="00865BD0" w:rsidP="006D5861">
      <w:pPr>
        <w:spacing w:line="240" w:lineRule="auto"/>
      </w:pPr>
    </w:p>
    <w:p w14:paraId="1F4A8082" w14:textId="77777777" w:rsidR="00865BD0" w:rsidRDefault="00865BD0" w:rsidP="006D5861">
      <w:pPr>
        <w:spacing w:line="240" w:lineRule="auto"/>
      </w:pPr>
    </w:p>
    <w:p w14:paraId="3EBC248B" w14:textId="77777777" w:rsidR="00865BD0" w:rsidRDefault="00865BD0" w:rsidP="006D5861">
      <w:pPr>
        <w:spacing w:line="240" w:lineRule="auto"/>
      </w:pPr>
    </w:p>
    <w:p w14:paraId="6E05CEBF" w14:textId="77777777" w:rsidR="00865BD0" w:rsidRDefault="00865BD0" w:rsidP="006D5861">
      <w:pPr>
        <w:spacing w:line="240" w:lineRule="auto"/>
      </w:pPr>
    </w:p>
    <w:p w14:paraId="32235E76" w14:textId="77777777" w:rsidR="00865BD0" w:rsidRDefault="00865BD0" w:rsidP="006D5861">
      <w:pPr>
        <w:spacing w:line="240" w:lineRule="auto"/>
      </w:pPr>
    </w:p>
    <w:p w14:paraId="41D8000B" w14:textId="77777777" w:rsidR="00865BD0" w:rsidRDefault="00865BD0" w:rsidP="006D5861">
      <w:pPr>
        <w:spacing w:line="240" w:lineRule="auto"/>
      </w:pPr>
    </w:p>
    <w:p w14:paraId="53C92171" w14:textId="12F03BFF" w:rsidR="006D5861" w:rsidRPr="006D5861" w:rsidRDefault="006D5861" w:rsidP="006D5861">
      <w:pPr>
        <w:pStyle w:val="Descripcin"/>
        <w:jc w:val="center"/>
        <w:rPr>
          <w:color w:val="auto"/>
          <w:sz w:val="24"/>
          <w:szCs w:val="24"/>
        </w:rPr>
      </w:pPr>
      <w:bookmarkStart w:id="22" w:name="_Toc151316044"/>
      <w:r w:rsidRPr="006D5861">
        <w:rPr>
          <w:color w:val="auto"/>
          <w:sz w:val="24"/>
          <w:szCs w:val="24"/>
        </w:rPr>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9</w:t>
      </w:r>
      <w:r w:rsidRPr="006D5861">
        <w:rPr>
          <w:color w:val="auto"/>
          <w:sz w:val="24"/>
          <w:szCs w:val="24"/>
        </w:rPr>
        <w:fldChar w:fldCharType="end"/>
      </w:r>
      <w:r w:rsidRPr="006D5861">
        <w:rPr>
          <w:color w:val="auto"/>
          <w:sz w:val="24"/>
          <w:szCs w:val="24"/>
        </w:rPr>
        <w:t>. Puntajes por calendario</w:t>
      </w:r>
      <w:bookmarkEnd w:id="22"/>
    </w:p>
    <w:p w14:paraId="5027ED26" w14:textId="2DD65B8C" w:rsidR="00A233AE" w:rsidRDefault="007164A9" w:rsidP="006D5861">
      <w:pPr>
        <w:spacing w:line="240" w:lineRule="auto"/>
        <w:jc w:val="center"/>
      </w:pPr>
      <w:r w:rsidRPr="007164A9">
        <w:rPr>
          <w:noProof/>
        </w:rPr>
        <w:drawing>
          <wp:inline distT="0" distB="0" distL="0" distR="0" wp14:anchorId="1382D6BD" wp14:editId="0F0BBA90">
            <wp:extent cx="5441053" cy="1888177"/>
            <wp:effectExtent l="0" t="0" r="7620" b="0"/>
            <wp:docPr id="16821288" name="Imagen 1682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88" name=""/>
                    <pic:cNvPicPr/>
                  </pic:nvPicPr>
                  <pic:blipFill>
                    <a:blip r:embed="rId20"/>
                    <a:stretch>
                      <a:fillRect/>
                    </a:stretch>
                  </pic:blipFill>
                  <pic:spPr>
                    <a:xfrm>
                      <a:off x="0" y="0"/>
                      <a:ext cx="5444722" cy="1889450"/>
                    </a:xfrm>
                    <a:prstGeom prst="rect">
                      <a:avLst/>
                    </a:prstGeom>
                  </pic:spPr>
                </pic:pic>
              </a:graphicData>
            </a:graphic>
          </wp:inline>
        </w:drawing>
      </w:r>
    </w:p>
    <w:p w14:paraId="0AC3C4B7" w14:textId="53770AD1" w:rsidR="00F41E0D" w:rsidRDefault="00F41E0D" w:rsidP="006D5861">
      <w:pPr>
        <w:spacing w:line="240" w:lineRule="auto"/>
        <w:jc w:val="center"/>
      </w:pPr>
      <w:r w:rsidRPr="00F41E0D">
        <w:rPr>
          <w:noProof/>
        </w:rPr>
        <w:drawing>
          <wp:inline distT="0" distB="0" distL="0" distR="0" wp14:anchorId="18E6DF60" wp14:editId="6B5257D3">
            <wp:extent cx="4054527" cy="1912114"/>
            <wp:effectExtent l="0" t="0" r="3175" b="0"/>
            <wp:docPr id="1129925810" name="Imagen 112992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25810" name=""/>
                    <pic:cNvPicPr/>
                  </pic:nvPicPr>
                  <pic:blipFill>
                    <a:blip r:embed="rId21"/>
                    <a:stretch>
                      <a:fillRect/>
                    </a:stretch>
                  </pic:blipFill>
                  <pic:spPr>
                    <a:xfrm>
                      <a:off x="0" y="0"/>
                      <a:ext cx="4068519" cy="1918712"/>
                    </a:xfrm>
                    <a:prstGeom prst="rect">
                      <a:avLst/>
                    </a:prstGeom>
                  </pic:spPr>
                </pic:pic>
              </a:graphicData>
            </a:graphic>
          </wp:inline>
        </w:drawing>
      </w:r>
    </w:p>
    <w:p w14:paraId="76C18C5E" w14:textId="2FAB1D4F" w:rsidR="008960EE" w:rsidRDefault="008960EE" w:rsidP="00CC0743">
      <w:pPr>
        <w:pStyle w:val="Ttulo2"/>
        <w:numPr>
          <w:ilvl w:val="1"/>
          <w:numId w:val="18"/>
        </w:numPr>
      </w:pPr>
      <w:bookmarkStart w:id="23" w:name="_Toc151315992"/>
      <w:r w:rsidRPr="00CC0743">
        <w:t xml:space="preserve">Resultado </w:t>
      </w:r>
      <w:r w:rsidR="00892EE0" w:rsidRPr="00CC0743">
        <w:t>10</w:t>
      </w:r>
      <w:r>
        <w:t>. Puntajes por tipo de documento</w:t>
      </w:r>
      <w:bookmarkEnd w:id="23"/>
    </w:p>
    <w:p w14:paraId="2189CCBB" w14:textId="710C127D" w:rsidR="00352DA9" w:rsidRDefault="00352DA9" w:rsidP="006D5861">
      <w:pPr>
        <w:spacing w:line="240" w:lineRule="auto"/>
      </w:pPr>
      <w:r w:rsidRPr="00352DA9">
        <w:rPr>
          <w:b/>
          <w:bCs/>
        </w:rPr>
        <w:t>Descripción</w:t>
      </w:r>
      <w:r>
        <w:t>:</w:t>
      </w:r>
      <w:r w:rsidR="00F546CE">
        <w:t xml:space="preserve"> Se observa </w:t>
      </w:r>
      <w:r w:rsidR="00B23209">
        <w:t xml:space="preserve">como la mayoría de estudiantes realizan la prueba siendo menores de edad, las matemáticas es algo que en términos generales </w:t>
      </w:r>
      <w:r w:rsidR="004134A5">
        <w:t>registran buenos</w:t>
      </w:r>
      <w:r w:rsidR="00B23209">
        <w:t xml:space="preserve"> </w:t>
      </w:r>
      <w:r w:rsidR="00B8724A">
        <w:t>puntajes</w:t>
      </w:r>
      <w:r w:rsidR="007721CF">
        <w:t xml:space="preserve">. En cuanto a la </w:t>
      </w:r>
      <w:r w:rsidR="00840DBA">
        <w:t>relación</w:t>
      </w:r>
      <w:r w:rsidR="007721CF">
        <w:t xml:space="preserve"> de los resultados c</w:t>
      </w:r>
      <w:r w:rsidR="00840DBA">
        <w:t xml:space="preserve">on el tipo de documento, se observa que los </w:t>
      </w:r>
      <w:r w:rsidR="005418B9">
        <w:t>resultados se mantienen proporcionales</w:t>
      </w:r>
      <w:r w:rsidR="00B8724A">
        <w:t xml:space="preserve">. </w:t>
      </w:r>
    </w:p>
    <w:p w14:paraId="4E8D26BC" w14:textId="3CC54DB8" w:rsidR="006D5861" w:rsidRPr="006D5861" w:rsidRDefault="006D5861" w:rsidP="006D5861">
      <w:pPr>
        <w:pStyle w:val="Descripcin"/>
        <w:jc w:val="center"/>
        <w:rPr>
          <w:color w:val="auto"/>
          <w:sz w:val="24"/>
          <w:szCs w:val="24"/>
        </w:rPr>
      </w:pPr>
      <w:bookmarkStart w:id="24" w:name="_Toc151316045"/>
      <w:r w:rsidRPr="006D5861">
        <w:rPr>
          <w:color w:val="auto"/>
          <w:sz w:val="24"/>
          <w:szCs w:val="24"/>
        </w:rPr>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10</w:t>
      </w:r>
      <w:r w:rsidRPr="006D5861">
        <w:rPr>
          <w:color w:val="auto"/>
          <w:sz w:val="24"/>
          <w:szCs w:val="24"/>
        </w:rPr>
        <w:fldChar w:fldCharType="end"/>
      </w:r>
      <w:r w:rsidRPr="006D5861">
        <w:rPr>
          <w:color w:val="auto"/>
          <w:sz w:val="24"/>
          <w:szCs w:val="24"/>
        </w:rPr>
        <w:t>. Puntajes por tipo de documento</w:t>
      </w:r>
      <w:bookmarkEnd w:id="24"/>
    </w:p>
    <w:p w14:paraId="76735860" w14:textId="0FB65665" w:rsidR="00F41E0D" w:rsidRDefault="003D55B4" w:rsidP="006D5861">
      <w:pPr>
        <w:spacing w:line="240" w:lineRule="auto"/>
      </w:pPr>
      <w:r w:rsidRPr="003D55B4">
        <w:rPr>
          <w:noProof/>
        </w:rPr>
        <w:drawing>
          <wp:inline distT="0" distB="0" distL="0" distR="0" wp14:anchorId="611D22ED" wp14:editId="58D4CE7F">
            <wp:extent cx="5612130" cy="1779270"/>
            <wp:effectExtent l="0" t="0" r="7620" b="0"/>
            <wp:docPr id="1164939572" name="Imagen 116493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9572" name=""/>
                    <pic:cNvPicPr/>
                  </pic:nvPicPr>
                  <pic:blipFill>
                    <a:blip r:embed="rId22"/>
                    <a:stretch>
                      <a:fillRect/>
                    </a:stretch>
                  </pic:blipFill>
                  <pic:spPr>
                    <a:xfrm>
                      <a:off x="0" y="0"/>
                      <a:ext cx="5612130" cy="1779270"/>
                    </a:xfrm>
                    <a:prstGeom prst="rect">
                      <a:avLst/>
                    </a:prstGeom>
                  </pic:spPr>
                </pic:pic>
              </a:graphicData>
            </a:graphic>
          </wp:inline>
        </w:drawing>
      </w:r>
    </w:p>
    <w:p w14:paraId="79EE2AA0" w14:textId="77777777" w:rsidR="00892EE0" w:rsidRDefault="00060F6F" w:rsidP="006D5861">
      <w:pPr>
        <w:spacing w:line="240" w:lineRule="auto"/>
        <w:jc w:val="center"/>
        <w:rPr>
          <w:b/>
          <w:bCs/>
        </w:rPr>
      </w:pPr>
      <w:r w:rsidRPr="00060F6F">
        <w:rPr>
          <w:noProof/>
        </w:rPr>
        <w:lastRenderedPageBreak/>
        <w:drawing>
          <wp:inline distT="0" distB="0" distL="0" distR="0" wp14:anchorId="3B61685F" wp14:editId="2E1CDD85">
            <wp:extent cx="4352772" cy="1995144"/>
            <wp:effectExtent l="0" t="0" r="0" b="5715"/>
            <wp:docPr id="1599367933" name="Imagen 159936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67933" name=""/>
                    <pic:cNvPicPr/>
                  </pic:nvPicPr>
                  <pic:blipFill>
                    <a:blip r:embed="rId23"/>
                    <a:stretch>
                      <a:fillRect/>
                    </a:stretch>
                  </pic:blipFill>
                  <pic:spPr>
                    <a:xfrm>
                      <a:off x="0" y="0"/>
                      <a:ext cx="4370056" cy="2003066"/>
                    </a:xfrm>
                    <a:prstGeom prst="rect">
                      <a:avLst/>
                    </a:prstGeom>
                  </pic:spPr>
                </pic:pic>
              </a:graphicData>
            </a:graphic>
          </wp:inline>
        </w:drawing>
      </w:r>
    </w:p>
    <w:p w14:paraId="2896E228" w14:textId="12F0D37E" w:rsidR="008960EE" w:rsidRDefault="008960EE" w:rsidP="00CC0743">
      <w:pPr>
        <w:pStyle w:val="Ttulo2"/>
        <w:numPr>
          <w:ilvl w:val="1"/>
          <w:numId w:val="18"/>
        </w:numPr>
        <w:rPr>
          <w:rFonts w:cs="Arial"/>
        </w:rPr>
      </w:pPr>
      <w:bookmarkStart w:id="25" w:name="_Toc151315993"/>
      <w:r w:rsidRPr="004619F3">
        <w:t xml:space="preserve">Resultado </w:t>
      </w:r>
      <w:r w:rsidR="00AC1023">
        <w:t>1</w:t>
      </w:r>
      <w:r w:rsidR="00892EE0">
        <w:t>1</w:t>
      </w:r>
      <w:r>
        <w:t xml:space="preserve">. Puntajes por </w:t>
      </w:r>
      <w:r w:rsidR="00641B6F">
        <w:t>Genero</w:t>
      </w:r>
      <w:r>
        <w:t xml:space="preserve"> de </w:t>
      </w:r>
      <w:r w:rsidR="00AC1023">
        <w:t>estudiante</w:t>
      </w:r>
      <w:bookmarkEnd w:id="25"/>
    </w:p>
    <w:p w14:paraId="612A17EC" w14:textId="5F99AC6E" w:rsidR="00352DA9" w:rsidRDefault="00352DA9" w:rsidP="006D5861">
      <w:pPr>
        <w:spacing w:line="240" w:lineRule="auto"/>
      </w:pPr>
      <w:r w:rsidRPr="00352DA9">
        <w:rPr>
          <w:b/>
          <w:bCs/>
        </w:rPr>
        <w:t>Descripción</w:t>
      </w:r>
      <w:r>
        <w:t>:</w:t>
      </w:r>
      <w:r w:rsidR="00B8724A">
        <w:t xml:space="preserve"> La prueba </w:t>
      </w:r>
      <w:r w:rsidR="005418B9">
        <w:t>fue presentada en mayor proporción por estudiantes de género femenino</w:t>
      </w:r>
      <w:r w:rsidR="00B8724A">
        <w:t>,</w:t>
      </w:r>
      <w:r w:rsidR="005418B9">
        <w:t xml:space="preserve"> sin embargo,</w:t>
      </w:r>
      <w:r w:rsidR="00B8724A">
        <w:t xml:space="preserve"> se </w:t>
      </w:r>
      <w:r w:rsidR="005418B9">
        <w:t>evidencia que las puntuaciones</w:t>
      </w:r>
      <w:r w:rsidR="00B8724A">
        <w:t xml:space="preserve"> en matemáticas y ciencias naturales los </w:t>
      </w:r>
      <w:r w:rsidR="005418B9">
        <w:t>estudiantes de género masculino obtienen</w:t>
      </w:r>
      <w:r w:rsidR="00B8724A">
        <w:t xml:space="preserve"> mejor resultado, </w:t>
      </w:r>
      <w:r w:rsidR="005418B9">
        <w:t xml:space="preserve">no obstante, </w:t>
      </w:r>
      <w:r w:rsidR="00B8724A">
        <w:t xml:space="preserve">en lectura critica en inglés y sociales </w:t>
      </w:r>
      <w:r w:rsidR="005418B9">
        <w:t>los</w:t>
      </w:r>
      <w:r w:rsidR="00B8724A">
        <w:t xml:space="preserve"> puntaje</w:t>
      </w:r>
      <w:r w:rsidR="005418B9">
        <w:t xml:space="preserve">s son </w:t>
      </w:r>
      <w:r w:rsidR="00B8724A">
        <w:t>simular</w:t>
      </w:r>
      <w:r w:rsidR="005418B9">
        <w:t>es</w:t>
      </w:r>
      <w:r w:rsidR="00B8724A">
        <w:t>.</w:t>
      </w:r>
    </w:p>
    <w:p w14:paraId="290AD12B" w14:textId="20B1D3F7" w:rsidR="006D5861" w:rsidRPr="006D5861" w:rsidRDefault="006D5861" w:rsidP="006D5861">
      <w:pPr>
        <w:pStyle w:val="Descripcin"/>
        <w:jc w:val="center"/>
        <w:rPr>
          <w:rFonts w:cs="Arial"/>
          <w:color w:val="auto"/>
          <w:sz w:val="24"/>
          <w:szCs w:val="24"/>
        </w:rPr>
      </w:pPr>
      <w:bookmarkStart w:id="26" w:name="_Toc151316046"/>
      <w:r w:rsidRPr="006D5861">
        <w:rPr>
          <w:color w:val="auto"/>
          <w:sz w:val="24"/>
          <w:szCs w:val="24"/>
        </w:rPr>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11</w:t>
      </w:r>
      <w:r w:rsidRPr="006D5861">
        <w:rPr>
          <w:color w:val="auto"/>
          <w:sz w:val="24"/>
          <w:szCs w:val="24"/>
        </w:rPr>
        <w:fldChar w:fldCharType="end"/>
      </w:r>
      <w:r w:rsidRPr="006D5861">
        <w:rPr>
          <w:color w:val="auto"/>
          <w:sz w:val="24"/>
          <w:szCs w:val="24"/>
        </w:rPr>
        <w:t>. Puntajes por Genero de estudiante</w:t>
      </w:r>
      <w:bookmarkEnd w:id="26"/>
    </w:p>
    <w:p w14:paraId="11A02D90" w14:textId="77777777" w:rsidR="00D8004E" w:rsidRDefault="00353FB4" w:rsidP="006D5861">
      <w:pPr>
        <w:spacing w:after="200" w:line="240" w:lineRule="auto"/>
        <w:jc w:val="left"/>
        <w:rPr>
          <w:rFonts w:cs="Arial"/>
        </w:rPr>
      </w:pPr>
      <w:r w:rsidRPr="00353FB4">
        <w:rPr>
          <w:rFonts w:cs="Arial"/>
          <w:noProof/>
        </w:rPr>
        <w:drawing>
          <wp:inline distT="0" distB="0" distL="0" distR="0" wp14:anchorId="6CA8FA50" wp14:editId="697B37AD">
            <wp:extent cx="5612130" cy="1827530"/>
            <wp:effectExtent l="0" t="0" r="7620" b="1270"/>
            <wp:docPr id="869607129" name="Imagen 86960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07129" name=""/>
                    <pic:cNvPicPr/>
                  </pic:nvPicPr>
                  <pic:blipFill>
                    <a:blip r:embed="rId24"/>
                    <a:stretch>
                      <a:fillRect/>
                    </a:stretch>
                  </pic:blipFill>
                  <pic:spPr>
                    <a:xfrm>
                      <a:off x="0" y="0"/>
                      <a:ext cx="5612130" cy="1827530"/>
                    </a:xfrm>
                    <a:prstGeom prst="rect">
                      <a:avLst/>
                    </a:prstGeom>
                  </pic:spPr>
                </pic:pic>
              </a:graphicData>
            </a:graphic>
          </wp:inline>
        </w:drawing>
      </w:r>
    </w:p>
    <w:p w14:paraId="152EAFC7" w14:textId="77777777" w:rsidR="00D8004E" w:rsidRDefault="00D8004E" w:rsidP="006D5861">
      <w:pPr>
        <w:spacing w:after="200" w:line="240" w:lineRule="auto"/>
        <w:jc w:val="center"/>
        <w:rPr>
          <w:rFonts w:cs="Arial"/>
        </w:rPr>
      </w:pPr>
      <w:r w:rsidRPr="00D8004E">
        <w:rPr>
          <w:rFonts w:cs="Arial"/>
          <w:noProof/>
        </w:rPr>
        <w:drawing>
          <wp:inline distT="0" distB="0" distL="0" distR="0" wp14:anchorId="37E31A08" wp14:editId="55F9B87C">
            <wp:extent cx="4032803" cy="2119070"/>
            <wp:effectExtent l="0" t="0" r="6350" b="0"/>
            <wp:docPr id="1776702937" name="Imagen 177670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2937" name=""/>
                    <pic:cNvPicPr/>
                  </pic:nvPicPr>
                  <pic:blipFill>
                    <a:blip r:embed="rId25"/>
                    <a:stretch>
                      <a:fillRect/>
                    </a:stretch>
                  </pic:blipFill>
                  <pic:spPr>
                    <a:xfrm>
                      <a:off x="0" y="0"/>
                      <a:ext cx="4096561" cy="2152572"/>
                    </a:xfrm>
                    <a:prstGeom prst="rect">
                      <a:avLst/>
                    </a:prstGeom>
                  </pic:spPr>
                </pic:pic>
              </a:graphicData>
            </a:graphic>
          </wp:inline>
        </w:drawing>
      </w:r>
    </w:p>
    <w:p w14:paraId="0E28AD6C" w14:textId="358E11A5" w:rsidR="00F77356" w:rsidRDefault="00F77356" w:rsidP="00CC0743">
      <w:pPr>
        <w:pStyle w:val="Ttulo2"/>
        <w:numPr>
          <w:ilvl w:val="1"/>
          <w:numId w:val="18"/>
        </w:numPr>
        <w:rPr>
          <w:rFonts w:cs="Arial"/>
        </w:rPr>
      </w:pPr>
      <w:bookmarkStart w:id="27" w:name="_Toc151315994"/>
      <w:r w:rsidRPr="004619F3">
        <w:lastRenderedPageBreak/>
        <w:t xml:space="preserve">Resultado </w:t>
      </w:r>
      <w:r w:rsidR="00892EE0">
        <w:t>12</w:t>
      </w:r>
      <w:r>
        <w:t xml:space="preserve">. Resultados en relación si </w:t>
      </w:r>
      <w:r w:rsidR="007218C6">
        <w:t>la familia d</w:t>
      </w:r>
      <w:r>
        <w:t>el estudiante tiene carro</w:t>
      </w:r>
      <w:r w:rsidR="00352DA9">
        <w:t>.</w:t>
      </w:r>
      <w:bookmarkEnd w:id="27"/>
    </w:p>
    <w:p w14:paraId="39B919B9" w14:textId="102DC351" w:rsidR="00352DA9" w:rsidRDefault="00352DA9" w:rsidP="006D5861">
      <w:pPr>
        <w:spacing w:after="200" w:line="240" w:lineRule="auto"/>
      </w:pPr>
      <w:r w:rsidRPr="00352DA9">
        <w:rPr>
          <w:b/>
          <w:bCs/>
        </w:rPr>
        <w:t>Descripción</w:t>
      </w:r>
      <w:r>
        <w:t>:</w:t>
      </w:r>
      <w:r w:rsidR="00CF2BF4">
        <w:t xml:space="preserve"> </w:t>
      </w:r>
      <w:r w:rsidR="0021605E">
        <w:t>Se evidencia de forma notoria,</w:t>
      </w:r>
      <w:r w:rsidR="00CF2BF4">
        <w:t xml:space="preserve"> que los estudiantes </w:t>
      </w:r>
      <w:r w:rsidR="002056EB">
        <w:t>con</w:t>
      </w:r>
      <w:r w:rsidR="00CF2BF4">
        <w:t xml:space="preserve"> familia </w:t>
      </w:r>
      <w:r w:rsidR="002056EB">
        <w:t>que tiene</w:t>
      </w:r>
      <w:r w:rsidR="00CF2BF4">
        <w:t xml:space="preserve"> carro, </w:t>
      </w:r>
      <w:r w:rsidR="002056EB">
        <w:t>obtuvieron puntaciones más altas</w:t>
      </w:r>
      <w:r w:rsidR="00CF2BF4">
        <w:t>,</w:t>
      </w:r>
      <w:r w:rsidR="002056EB">
        <w:t xml:space="preserve"> </w:t>
      </w:r>
      <w:r w:rsidR="00CF2BF4">
        <w:t xml:space="preserve">a excepción de la prueba de ciencias sociales. </w:t>
      </w:r>
      <w:r w:rsidR="00532E62">
        <w:t xml:space="preserve">Lo que indica que va más enfocado a la adquisición económica de una familia mejora las condiciones académicas del estudiante. </w:t>
      </w:r>
    </w:p>
    <w:p w14:paraId="47669A97" w14:textId="31CEA80E" w:rsidR="006D5861" w:rsidRPr="006D5861" w:rsidRDefault="006D5861" w:rsidP="006D5861">
      <w:pPr>
        <w:pStyle w:val="Descripcin"/>
        <w:jc w:val="center"/>
        <w:rPr>
          <w:rFonts w:cs="Arial"/>
          <w:color w:val="auto"/>
          <w:sz w:val="24"/>
          <w:szCs w:val="24"/>
        </w:rPr>
      </w:pPr>
      <w:bookmarkStart w:id="28" w:name="_Toc151316047"/>
      <w:r w:rsidRPr="006D5861">
        <w:rPr>
          <w:color w:val="auto"/>
          <w:sz w:val="24"/>
          <w:szCs w:val="24"/>
        </w:rPr>
        <w:t xml:space="preserve">Figura </w:t>
      </w:r>
      <w:r w:rsidRPr="006D5861">
        <w:rPr>
          <w:color w:val="auto"/>
          <w:sz w:val="24"/>
          <w:szCs w:val="24"/>
        </w:rPr>
        <w:fldChar w:fldCharType="begin"/>
      </w:r>
      <w:r w:rsidRPr="006D5861">
        <w:rPr>
          <w:color w:val="auto"/>
          <w:sz w:val="24"/>
          <w:szCs w:val="24"/>
        </w:rPr>
        <w:instrText xml:space="preserve"> SEQ Figura \* ARABIC </w:instrText>
      </w:r>
      <w:r w:rsidRPr="006D5861">
        <w:rPr>
          <w:color w:val="auto"/>
          <w:sz w:val="24"/>
          <w:szCs w:val="24"/>
        </w:rPr>
        <w:fldChar w:fldCharType="separate"/>
      </w:r>
      <w:r w:rsidR="00B64F0B">
        <w:rPr>
          <w:noProof/>
          <w:color w:val="auto"/>
          <w:sz w:val="24"/>
          <w:szCs w:val="24"/>
        </w:rPr>
        <w:t>12</w:t>
      </w:r>
      <w:r w:rsidRPr="006D5861">
        <w:rPr>
          <w:color w:val="auto"/>
          <w:sz w:val="24"/>
          <w:szCs w:val="24"/>
        </w:rPr>
        <w:fldChar w:fldCharType="end"/>
      </w:r>
      <w:r w:rsidRPr="006D5861">
        <w:rPr>
          <w:color w:val="auto"/>
          <w:sz w:val="24"/>
          <w:szCs w:val="24"/>
        </w:rPr>
        <w:t>. Resultados en relación si la familia del estudiante tiene carro</w:t>
      </w:r>
      <w:bookmarkEnd w:id="28"/>
    </w:p>
    <w:p w14:paraId="4B526816" w14:textId="213294A1" w:rsidR="00E7309C" w:rsidRDefault="008649A6" w:rsidP="006D5861">
      <w:pPr>
        <w:spacing w:line="240" w:lineRule="auto"/>
        <w:ind w:left="284" w:hanging="284"/>
        <w:jc w:val="center"/>
        <w:rPr>
          <w:rFonts w:cs="Arial"/>
        </w:rPr>
      </w:pPr>
      <w:r w:rsidRPr="008649A6">
        <w:rPr>
          <w:rFonts w:cs="Arial"/>
          <w:noProof/>
        </w:rPr>
        <w:drawing>
          <wp:inline distT="0" distB="0" distL="0" distR="0" wp14:anchorId="2C7CAB12" wp14:editId="31E7038F">
            <wp:extent cx="5610867" cy="1834737"/>
            <wp:effectExtent l="0" t="0" r="0" b="0"/>
            <wp:docPr id="643959366" name="Imagen 64395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9366" name=""/>
                    <pic:cNvPicPr/>
                  </pic:nvPicPr>
                  <pic:blipFill>
                    <a:blip r:embed="rId26"/>
                    <a:stretch>
                      <a:fillRect/>
                    </a:stretch>
                  </pic:blipFill>
                  <pic:spPr>
                    <a:xfrm>
                      <a:off x="0" y="0"/>
                      <a:ext cx="5616797" cy="1836676"/>
                    </a:xfrm>
                    <a:prstGeom prst="rect">
                      <a:avLst/>
                    </a:prstGeom>
                  </pic:spPr>
                </pic:pic>
              </a:graphicData>
            </a:graphic>
          </wp:inline>
        </w:drawing>
      </w:r>
    </w:p>
    <w:p w14:paraId="26F31511" w14:textId="00D3AA66" w:rsidR="00372F46" w:rsidRDefault="00DA1544" w:rsidP="006D5861">
      <w:pPr>
        <w:spacing w:line="240" w:lineRule="auto"/>
        <w:ind w:left="284" w:hanging="284"/>
        <w:jc w:val="center"/>
        <w:rPr>
          <w:rFonts w:cs="Arial"/>
        </w:rPr>
      </w:pPr>
      <w:r w:rsidRPr="00DA1544">
        <w:rPr>
          <w:rFonts w:cs="Arial"/>
          <w:noProof/>
        </w:rPr>
        <w:drawing>
          <wp:inline distT="0" distB="0" distL="0" distR="0" wp14:anchorId="533CCCD7" wp14:editId="5CB22206">
            <wp:extent cx="3760774" cy="1799112"/>
            <wp:effectExtent l="0" t="0" r="0" b="0"/>
            <wp:docPr id="1968176985" name="Imagen 196817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76985" name=""/>
                    <pic:cNvPicPr/>
                  </pic:nvPicPr>
                  <pic:blipFill>
                    <a:blip r:embed="rId27"/>
                    <a:stretch>
                      <a:fillRect/>
                    </a:stretch>
                  </pic:blipFill>
                  <pic:spPr>
                    <a:xfrm>
                      <a:off x="0" y="0"/>
                      <a:ext cx="3800189" cy="1817968"/>
                    </a:xfrm>
                    <a:prstGeom prst="rect">
                      <a:avLst/>
                    </a:prstGeom>
                  </pic:spPr>
                </pic:pic>
              </a:graphicData>
            </a:graphic>
          </wp:inline>
        </w:drawing>
      </w:r>
    </w:p>
    <w:p w14:paraId="0467DE50" w14:textId="6942ED21" w:rsidR="00C833C7" w:rsidRDefault="007218C6" w:rsidP="00CC0743">
      <w:pPr>
        <w:pStyle w:val="Ttulo2"/>
        <w:numPr>
          <w:ilvl w:val="1"/>
          <w:numId w:val="18"/>
        </w:numPr>
        <w:rPr>
          <w:rFonts w:cs="Arial"/>
        </w:rPr>
      </w:pPr>
      <w:bookmarkStart w:id="29" w:name="_Toc151315995"/>
      <w:r w:rsidRPr="004619F3">
        <w:t xml:space="preserve">Resultado </w:t>
      </w:r>
      <w:r w:rsidR="00B85120">
        <w:t>1</w:t>
      </w:r>
      <w:r>
        <w:t>3. Resultados en relación si la familia del estudiante tiene computador</w:t>
      </w:r>
      <w:r w:rsidR="00352DA9">
        <w:t>.</w:t>
      </w:r>
      <w:bookmarkEnd w:id="29"/>
    </w:p>
    <w:p w14:paraId="01A25B7D" w14:textId="2E0F91D0" w:rsidR="00352DA9" w:rsidRDefault="00352DA9" w:rsidP="006D5861">
      <w:pPr>
        <w:spacing w:after="200" w:line="240" w:lineRule="auto"/>
        <w:jc w:val="left"/>
      </w:pPr>
      <w:r w:rsidRPr="00352DA9">
        <w:rPr>
          <w:b/>
          <w:bCs/>
        </w:rPr>
        <w:t>Descripción</w:t>
      </w:r>
      <w:r>
        <w:t>:</w:t>
      </w:r>
      <w:r w:rsidR="00532E62">
        <w:t xml:space="preserve"> Se observa como notoriamente mejoran los resultados de un estudiante que en su familia hay computador, va enfocado a la posición económica que tiene el estudiante y que además esta es una herramienta de estudio muy importante para mejorar los resultados. </w:t>
      </w:r>
    </w:p>
    <w:p w14:paraId="74FEF7EF" w14:textId="77777777" w:rsidR="006D5861" w:rsidRDefault="006D5861" w:rsidP="006D5861">
      <w:pPr>
        <w:spacing w:after="200" w:line="240" w:lineRule="auto"/>
        <w:jc w:val="left"/>
      </w:pPr>
    </w:p>
    <w:p w14:paraId="19B7389C" w14:textId="77777777" w:rsidR="006D5861" w:rsidRDefault="006D5861" w:rsidP="006D5861">
      <w:pPr>
        <w:spacing w:after="200" w:line="240" w:lineRule="auto"/>
        <w:jc w:val="left"/>
      </w:pPr>
    </w:p>
    <w:p w14:paraId="10B1AFF6" w14:textId="77777777" w:rsidR="006D5861" w:rsidRDefault="006D5861" w:rsidP="006D5861">
      <w:pPr>
        <w:spacing w:after="200" w:line="240" w:lineRule="auto"/>
        <w:jc w:val="left"/>
      </w:pPr>
    </w:p>
    <w:p w14:paraId="32D3A0AD" w14:textId="77777777" w:rsidR="006D5861" w:rsidRDefault="006D5861" w:rsidP="006D5861">
      <w:pPr>
        <w:spacing w:after="200" w:line="240" w:lineRule="auto"/>
        <w:jc w:val="left"/>
      </w:pPr>
    </w:p>
    <w:p w14:paraId="52528ABA" w14:textId="26A29188" w:rsidR="006D5861" w:rsidRPr="0019329E" w:rsidRDefault="006D5861" w:rsidP="006D5861">
      <w:pPr>
        <w:pStyle w:val="Descripcin"/>
        <w:jc w:val="center"/>
        <w:rPr>
          <w:rFonts w:cs="Arial"/>
          <w:color w:val="auto"/>
          <w:sz w:val="24"/>
          <w:szCs w:val="24"/>
        </w:rPr>
      </w:pPr>
      <w:bookmarkStart w:id="30" w:name="_Toc151316048"/>
      <w:r w:rsidRPr="0019329E">
        <w:rPr>
          <w:color w:val="auto"/>
          <w:sz w:val="24"/>
          <w:szCs w:val="24"/>
        </w:rPr>
        <w:t xml:space="preserve">Figura </w:t>
      </w:r>
      <w:r w:rsidRPr="0019329E">
        <w:rPr>
          <w:color w:val="auto"/>
          <w:sz w:val="24"/>
          <w:szCs w:val="24"/>
        </w:rPr>
        <w:fldChar w:fldCharType="begin"/>
      </w:r>
      <w:r w:rsidRPr="0019329E">
        <w:rPr>
          <w:color w:val="auto"/>
          <w:sz w:val="24"/>
          <w:szCs w:val="24"/>
        </w:rPr>
        <w:instrText xml:space="preserve"> SEQ Figura \* ARABIC </w:instrText>
      </w:r>
      <w:r w:rsidRPr="0019329E">
        <w:rPr>
          <w:color w:val="auto"/>
          <w:sz w:val="24"/>
          <w:szCs w:val="24"/>
        </w:rPr>
        <w:fldChar w:fldCharType="separate"/>
      </w:r>
      <w:r w:rsidR="00B64F0B" w:rsidRPr="0019329E">
        <w:rPr>
          <w:noProof/>
          <w:color w:val="auto"/>
          <w:sz w:val="24"/>
          <w:szCs w:val="24"/>
        </w:rPr>
        <w:t>13</w:t>
      </w:r>
      <w:r w:rsidRPr="0019329E">
        <w:rPr>
          <w:color w:val="auto"/>
          <w:sz w:val="24"/>
          <w:szCs w:val="24"/>
        </w:rPr>
        <w:fldChar w:fldCharType="end"/>
      </w:r>
      <w:r w:rsidRPr="0019329E">
        <w:rPr>
          <w:color w:val="auto"/>
          <w:sz w:val="24"/>
          <w:szCs w:val="24"/>
        </w:rPr>
        <w:t>. Resultados en relación si la familia del estudiante tiene computador</w:t>
      </w:r>
      <w:bookmarkEnd w:id="30"/>
    </w:p>
    <w:p w14:paraId="0C591879" w14:textId="07AA8912" w:rsidR="007218C6" w:rsidRDefault="002F1AC5" w:rsidP="006D5861">
      <w:pPr>
        <w:spacing w:after="200" w:line="240" w:lineRule="auto"/>
        <w:jc w:val="left"/>
        <w:rPr>
          <w:rFonts w:cs="Arial"/>
        </w:rPr>
      </w:pPr>
      <w:r w:rsidRPr="002F1AC5">
        <w:rPr>
          <w:rFonts w:cs="Arial"/>
          <w:noProof/>
        </w:rPr>
        <w:drawing>
          <wp:inline distT="0" distB="0" distL="0" distR="0" wp14:anchorId="4C326B75" wp14:editId="4E98C748">
            <wp:extent cx="5525790" cy="1828800"/>
            <wp:effectExtent l="0" t="0" r="0" b="0"/>
            <wp:docPr id="1410984499" name="Imagen 141098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4499" name=""/>
                    <pic:cNvPicPr/>
                  </pic:nvPicPr>
                  <pic:blipFill>
                    <a:blip r:embed="rId28"/>
                    <a:stretch>
                      <a:fillRect/>
                    </a:stretch>
                  </pic:blipFill>
                  <pic:spPr>
                    <a:xfrm>
                      <a:off x="0" y="0"/>
                      <a:ext cx="5527578" cy="1829392"/>
                    </a:xfrm>
                    <a:prstGeom prst="rect">
                      <a:avLst/>
                    </a:prstGeom>
                  </pic:spPr>
                </pic:pic>
              </a:graphicData>
            </a:graphic>
          </wp:inline>
        </w:drawing>
      </w:r>
    </w:p>
    <w:p w14:paraId="739FD1F1" w14:textId="4C78A447" w:rsidR="00D06FF7" w:rsidRDefault="00BF763C" w:rsidP="006D5861">
      <w:pPr>
        <w:spacing w:after="200" w:line="240" w:lineRule="auto"/>
        <w:jc w:val="center"/>
        <w:rPr>
          <w:b/>
          <w:bCs/>
        </w:rPr>
      </w:pPr>
      <w:r w:rsidRPr="00BF763C">
        <w:rPr>
          <w:rFonts w:cs="Arial"/>
          <w:noProof/>
        </w:rPr>
        <w:drawing>
          <wp:inline distT="0" distB="0" distL="0" distR="0" wp14:anchorId="3211EF07" wp14:editId="6BD1C142">
            <wp:extent cx="3518286" cy="1722120"/>
            <wp:effectExtent l="0" t="0" r="6350" b="0"/>
            <wp:docPr id="323306964" name="Imagen 32330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06964" name=""/>
                    <pic:cNvPicPr/>
                  </pic:nvPicPr>
                  <pic:blipFill>
                    <a:blip r:embed="rId29"/>
                    <a:stretch>
                      <a:fillRect/>
                    </a:stretch>
                  </pic:blipFill>
                  <pic:spPr>
                    <a:xfrm>
                      <a:off x="0" y="0"/>
                      <a:ext cx="3528775" cy="1727254"/>
                    </a:xfrm>
                    <a:prstGeom prst="rect">
                      <a:avLst/>
                    </a:prstGeom>
                  </pic:spPr>
                </pic:pic>
              </a:graphicData>
            </a:graphic>
          </wp:inline>
        </w:drawing>
      </w:r>
    </w:p>
    <w:p w14:paraId="2FEA480F" w14:textId="35BC515B" w:rsidR="007218C6" w:rsidRPr="00CC0743" w:rsidRDefault="007218C6" w:rsidP="00CC0743">
      <w:pPr>
        <w:pStyle w:val="Ttulo2"/>
        <w:numPr>
          <w:ilvl w:val="1"/>
          <w:numId w:val="18"/>
        </w:numPr>
        <w:rPr>
          <w:rStyle w:val="Ttulo2Car"/>
          <w:b/>
          <w:bCs/>
        </w:rPr>
      </w:pPr>
      <w:bookmarkStart w:id="31" w:name="_Toc151315996"/>
      <w:r w:rsidRPr="00CC0743">
        <w:t>R</w:t>
      </w:r>
      <w:r w:rsidRPr="00CC0743">
        <w:rPr>
          <w:rStyle w:val="Ttulo2Car"/>
          <w:b/>
          <w:bCs/>
        </w:rPr>
        <w:t xml:space="preserve">esultado </w:t>
      </w:r>
      <w:r w:rsidR="00B85120" w:rsidRPr="00CC0743">
        <w:rPr>
          <w:rStyle w:val="Ttulo2Car"/>
          <w:b/>
          <w:bCs/>
        </w:rPr>
        <w:t>14</w:t>
      </w:r>
      <w:r w:rsidRPr="00CC0743">
        <w:rPr>
          <w:rStyle w:val="Ttulo2Car"/>
          <w:b/>
          <w:bCs/>
        </w:rPr>
        <w:t>. Resultados en relación si la familia del estudiante tiene internet</w:t>
      </w:r>
      <w:bookmarkEnd w:id="31"/>
      <w:r w:rsidRPr="00CC0743">
        <w:rPr>
          <w:rStyle w:val="Ttulo2Car"/>
          <w:b/>
          <w:bCs/>
        </w:rPr>
        <w:t xml:space="preserve"> </w:t>
      </w:r>
    </w:p>
    <w:p w14:paraId="25AA7408" w14:textId="66280F9C" w:rsidR="00BF763C" w:rsidRDefault="00352DA9" w:rsidP="006D5861">
      <w:pPr>
        <w:spacing w:line="240" w:lineRule="auto"/>
      </w:pPr>
      <w:r w:rsidRPr="00352DA9">
        <w:rPr>
          <w:b/>
          <w:bCs/>
        </w:rPr>
        <w:t>Descripción</w:t>
      </w:r>
      <w:r>
        <w:t>:</w:t>
      </w:r>
      <w:r w:rsidR="00EC4FEC">
        <w:t xml:space="preserve"> En las </w:t>
      </w:r>
      <w:r w:rsidR="00E42F4B">
        <w:t>gráficas</w:t>
      </w:r>
      <w:r w:rsidR="00EC4FEC">
        <w:t xml:space="preserve"> se observa que </w:t>
      </w:r>
      <w:r w:rsidR="00917F85">
        <w:t xml:space="preserve">los resultados de las pruebas son mejores para los estudiantes que tienen internet, dado </w:t>
      </w:r>
      <w:r w:rsidR="00012004">
        <w:t xml:space="preserve">que la proporción de los estudiantes </w:t>
      </w:r>
      <w:r w:rsidR="00024F20">
        <w:t>que no tienen internet, que se ubican en puntajes inferiores a 50 es mayor en relación a los estudiantes que tienen internet.</w:t>
      </w:r>
    </w:p>
    <w:p w14:paraId="0E10CA20" w14:textId="77777777" w:rsidR="00865BD0" w:rsidRDefault="0053030E" w:rsidP="00865BD0">
      <w:pPr>
        <w:pStyle w:val="Descripcin"/>
        <w:jc w:val="center"/>
        <w:rPr>
          <w:color w:val="auto"/>
          <w:sz w:val="24"/>
          <w:szCs w:val="24"/>
        </w:rPr>
      </w:pPr>
      <w:bookmarkStart w:id="32" w:name="_Toc151316049"/>
      <w:r w:rsidRPr="0019329E">
        <w:rPr>
          <w:color w:val="auto"/>
          <w:sz w:val="24"/>
          <w:szCs w:val="24"/>
        </w:rPr>
        <w:t xml:space="preserve">Figura </w:t>
      </w:r>
      <w:r w:rsidRPr="0019329E">
        <w:rPr>
          <w:color w:val="auto"/>
          <w:sz w:val="24"/>
          <w:szCs w:val="24"/>
        </w:rPr>
        <w:fldChar w:fldCharType="begin"/>
      </w:r>
      <w:r w:rsidRPr="0019329E">
        <w:rPr>
          <w:color w:val="auto"/>
          <w:sz w:val="24"/>
          <w:szCs w:val="24"/>
        </w:rPr>
        <w:instrText xml:space="preserve"> SEQ Figura \* ARABIC </w:instrText>
      </w:r>
      <w:r w:rsidRPr="0019329E">
        <w:rPr>
          <w:color w:val="auto"/>
          <w:sz w:val="24"/>
          <w:szCs w:val="24"/>
        </w:rPr>
        <w:fldChar w:fldCharType="separate"/>
      </w:r>
      <w:r w:rsidR="00B64F0B" w:rsidRPr="0019329E">
        <w:rPr>
          <w:noProof/>
          <w:color w:val="auto"/>
          <w:sz w:val="24"/>
          <w:szCs w:val="24"/>
        </w:rPr>
        <w:t>14</w:t>
      </w:r>
      <w:r w:rsidRPr="0019329E">
        <w:rPr>
          <w:color w:val="auto"/>
          <w:sz w:val="24"/>
          <w:szCs w:val="24"/>
        </w:rPr>
        <w:fldChar w:fldCharType="end"/>
      </w:r>
      <w:r w:rsidRPr="0019329E">
        <w:rPr>
          <w:color w:val="auto"/>
          <w:sz w:val="24"/>
          <w:szCs w:val="24"/>
        </w:rPr>
        <w:t>. Resultados en relación si la familia del estudiante tiene internet</w:t>
      </w:r>
      <w:bookmarkEnd w:id="32"/>
    </w:p>
    <w:p w14:paraId="350D425B" w14:textId="1E0A594E" w:rsidR="000966B5" w:rsidRDefault="00712CDC" w:rsidP="00865BD0">
      <w:pPr>
        <w:pStyle w:val="Descripcin"/>
        <w:jc w:val="center"/>
        <w:rPr>
          <w:rFonts w:cs="Arial"/>
        </w:rPr>
      </w:pPr>
      <w:r w:rsidRPr="00712CDC">
        <w:rPr>
          <w:rFonts w:cs="Arial"/>
          <w:noProof/>
        </w:rPr>
        <w:drawing>
          <wp:inline distT="0" distB="0" distL="0" distR="0" wp14:anchorId="33685FE8" wp14:editId="4EA1DA9C">
            <wp:extent cx="5124450" cy="1700612"/>
            <wp:effectExtent l="0" t="0" r="0" b="0"/>
            <wp:docPr id="1107541490" name="Imagen 110754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41490" name=""/>
                    <pic:cNvPicPr/>
                  </pic:nvPicPr>
                  <pic:blipFill>
                    <a:blip r:embed="rId30"/>
                    <a:stretch>
                      <a:fillRect/>
                    </a:stretch>
                  </pic:blipFill>
                  <pic:spPr>
                    <a:xfrm>
                      <a:off x="0" y="0"/>
                      <a:ext cx="5124878" cy="1700754"/>
                    </a:xfrm>
                    <a:prstGeom prst="rect">
                      <a:avLst/>
                    </a:prstGeom>
                  </pic:spPr>
                </pic:pic>
              </a:graphicData>
            </a:graphic>
          </wp:inline>
        </w:drawing>
      </w:r>
    </w:p>
    <w:p w14:paraId="7226F182" w14:textId="1B9B5B60" w:rsidR="002D6B5E" w:rsidRDefault="00CE260A" w:rsidP="006D5861">
      <w:pPr>
        <w:spacing w:line="240" w:lineRule="auto"/>
        <w:jc w:val="center"/>
        <w:rPr>
          <w:b/>
          <w:bCs/>
        </w:rPr>
      </w:pPr>
      <w:r w:rsidRPr="00CE260A">
        <w:rPr>
          <w:rFonts w:cs="Arial"/>
          <w:noProof/>
        </w:rPr>
        <w:lastRenderedPageBreak/>
        <w:drawing>
          <wp:inline distT="0" distB="0" distL="0" distR="0" wp14:anchorId="66AE9278" wp14:editId="17074EE5">
            <wp:extent cx="3462220" cy="1773027"/>
            <wp:effectExtent l="0" t="0" r="5080" b="0"/>
            <wp:docPr id="2091968652" name="Imagen 209196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68652" name=""/>
                    <pic:cNvPicPr/>
                  </pic:nvPicPr>
                  <pic:blipFill>
                    <a:blip r:embed="rId31"/>
                    <a:stretch>
                      <a:fillRect/>
                    </a:stretch>
                  </pic:blipFill>
                  <pic:spPr>
                    <a:xfrm>
                      <a:off x="0" y="0"/>
                      <a:ext cx="3477532" cy="1780868"/>
                    </a:xfrm>
                    <a:prstGeom prst="rect">
                      <a:avLst/>
                    </a:prstGeom>
                  </pic:spPr>
                </pic:pic>
              </a:graphicData>
            </a:graphic>
          </wp:inline>
        </w:drawing>
      </w:r>
    </w:p>
    <w:p w14:paraId="703819C2" w14:textId="38EE88FE" w:rsidR="007218C6" w:rsidRDefault="007218C6" w:rsidP="00CC0743">
      <w:pPr>
        <w:pStyle w:val="Ttulo2"/>
        <w:numPr>
          <w:ilvl w:val="1"/>
          <w:numId w:val="18"/>
        </w:numPr>
        <w:rPr>
          <w:rFonts w:cs="Arial"/>
        </w:rPr>
      </w:pPr>
      <w:bookmarkStart w:id="33" w:name="_Toc151315997"/>
      <w:r w:rsidRPr="004619F3">
        <w:t xml:space="preserve">Resultado </w:t>
      </w:r>
      <w:r w:rsidR="002D6B5E">
        <w:t>15</w:t>
      </w:r>
      <w:r>
        <w:t>. Resultados en relación si la familia del estudiante tiene lavadora</w:t>
      </w:r>
      <w:r w:rsidR="00352DA9">
        <w:t>.</w:t>
      </w:r>
      <w:bookmarkEnd w:id="33"/>
    </w:p>
    <w:p w14:paraId="1E115A89" w14:textId="16B7BD26" w:rsidR="00352DA9" w:rsidRDefault="00352DA9" w:rsidP="006D5861">
      <w:pPr>
        <w:spacing w:line="240" w:lineRule="auto"/>
      </w:pPr>
      <w:r w:rsidRPr="00352DA9">
        <w:rPr>
          <w:b/>
          <w:bCs/>
        </w:rPr>
        <w:t>Descripción</w:t>
      </w:r>
      <w:r>
        <w:t xml:space="preserve">: </w:t>
      </w:r>
      <w:r w:rsidR="00532E62">
        <w:t xml:space="preserve">Se observa como las personas que tienen lavadora, obtuvieron mejor puntaje en todos los resultados de diferentes materias, va enfocado a la posición económica que tiene su familia, y las oportunidades de mejora a la hora de los resultados. </w:t>
      </w:r>
    </w:p>
    <w:p w14:paraId="4261EC21" w14:textId="0DF74E08" w:rsidR="0053030E" w:rsidRPr="0053030E" w:rsidRDefault="0053030E" w:rsidP="0053030E">
      <w:pPr>
        <w:pStyle w:val="Descripcin"/>
        <w:jc w:val="center"/>
        <w:rPr>
          <w:rFonts w:cs="Arial"/>
          <w:color w:val="auto"/>
          <w:sz w:val="24"/>
          <w:szCs w:val="24"/>
        </w:rPr>
      </w:pPr>
      <w:bookmarkStart w:id="34" w:name="_Toc151316050"/>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15</w:t>
      </w:r>
      <w:r w:rsidRPr="0053030E">
        <w:rPr>
          <w:color w:val="auto"/>
          <w:sz w:val="24"/>
          <w:szCs w:val="24"/>
        </w:rPr>
        <w:fldChar w:fldCharType="end"/>
      </w:r>
      <w:r w:rsidRPr="0053030E">
        <w:rPr>
          <w:color w:val="auto"/>
          <w:sz w:val="24"/>
          <w:szCs w:val="24"/>
        </w:rPr>
        <w:t>. Resultados en relación si la familia del estudiante tiene lavadora</w:t>
      </w:r>
      <w:bookmarkEnd w:id="34"/>
    </w:p>
    <w:p w14:paraId="0D24F344" w14:textId="5B010F6D" w:rsidR="005409CA" w:rsidRDefault="001B4888" w:rsidP="006D5861">
      <w:pPr>
        <w:spacing w:line="240" w:lineRule="auto"/>
        <w:ind w:left="284" w:hanging="284"/>
        <w:jc w:val="center"/>
        <w:rPr>
          <w:rFonts w:cs="Arial"/>
        </w:rPr>
      </w:pPr>
      <w:r w:rsidRPr="001B4888">
        <w:rPr>
          <w:rFonts w:cs="Arial"/>
          <w:noProof/>
        </w:rPr>
        <w:drawing>
          <wp:inline distT="0" distB="0" distL="0" distR="0" wp14:anchorId="5A5BF1D2" wp14:editId="7AC724EB">
            <wp:extent cx="5612130" cy="1893570"/>
            <wp:effectExtent l="0" t="0" r="7620" b="0"/>
            <wp:docPr id="1677525508" name="Imagen 167752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5508" name=""/>
                    <pic:cNvPicPr/>
                  </pic:nvPicPr>
                  <pic:blipFill>
                    <a:blip r:embed="rId32"/>
                    <a:stretch>
                      <a:fillRect/>
                    </a:stretch>
                  </pic:blipFill>
                  <pic:spPr>
                    <a:xfrm>
                      <a:off x="0" y="0"/>
                      <a:ext cx="5612130" cy="1893570"/>
                    </a:xfrm>
                    <a:prstGeom prst="rect">
                      <a:avLst/>
                    </a:prstGeom>
                  </pic:spPr>
                </pic:pic>
              </a:graphicData>
            </a:graphic>
          </wp:inline>
        </w:drawing>
      </w:r>
    </w:p>
    <w:p w14:paraId="7BEC3B91" w14:textId="4B971E4D" w:rsidR="007218C6" w:rsidRDefault="007D77E3" w:rsidP="006D5861">
      <w:pPr>
        <w:spacing w:line="240" w:lineRule="auto"/>
        <w:ind w:left="284" w:hanging="284"/>
        <w:jc w:val="center"/>
        <w:rPr>
          <w:rFonts w:cs="Arial"/>
        </w:rPr>
      </w:pPr>
      <w:r w:rsidRPr="007D77E3">
        <w:rPr>
          <w:rFonts w:cs="Arial"/>
          <w:noProof/>
        </w:rPr>
        <w:drawing>
          <wp:inline distT="0" distB="0" distL="0" distR="0" wp14:anchorId="3BE572EC" wp14:editId="555F7EFA">
            <wp:extent cx="3378847" cy="1671837"/>
            <wp:effectExtent l="0" t="0" r="0" b="5080"/>
            <wp:docPr id="575335294" name="Imagen 57533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5294" name=""/>
                    <pic:cNvPicPr/>
                  </pic:nvPicPr>
                  <pic:blipFill>
                    <a:blip r:embed="rId33"/>
                    <a:stretch>
                      <a:fillRect/>
                    </a:stretch>
                  </pic:blipFill>
                  <pic:spPr>
                    <a:xfrm>
                      <a:off x="0" y="0"/>
                      <a:ext cx="3391587" cy="1678141"/>
                    </a:xfrm>
                    <a:prstGeom prst="rect">
                      <a:avLst/>
                    </a:prstGeom>
                  </pic:spPr>
                </pic:pic>
              </a:graphicData>
            </a:graphic>
          </wp:inline>
        </w:drawing>
      </w:r>
    </w:p>
    <w:p w14:paraId="1669FED8" w14:textId="0C3C210A" w:rsidR="00D373A1" w:rsidRDefault="007218C6" w:rsidP="00CC0743">
      <w:pPr>
        <w:pStyle w:val="Ttulo2"/>
        <w:numPr>
          <w:ilvl w:val="1"/>
          <w:numId w:val="18"/>
        </w:numPr>
        <w:rPr>
          <w:rFonts w:cs="Arial"/>
        </w:rPr>
      </w:pPr>
      <w:bookmarkStart w:id="35" w:name="_Toc151315998"/>
      <w:r w:rsidRPr="004619F3">
        <w:lastRenderedPageBreak/>
        <w:t xml:space="preserve">Resultado </w:t>
      </w:r>
      <w:r w:rsidR="00EB7ADE">
        <w:t>16</w:t>
      </w:r>
      <w:r>
        <w:t>. Resultados en relación al estrato del estudiante</w:t>
      </w:r>
      <w:r w:rsidR="00352DA9">
        <w:t>.</w:t>
      </w:r>
      <w:bookmarkEnd w:id="35"/>
    </w:p>
    <w:p w14:paraId="2251ECDA" w14:textId="4537B2BC" w:rsidR="00352DA9" w:rsidRDefault="00352DA9" w:rsidP="006D5861">
      <w:pPr>
        <w:spacing w:line="240" w:lineRule="auto"/>
      </w:pPr>
      <w:r w:rsidRPr="00352DA9">
        <w:rPr>
          <w:b/>
          <w:bCs/>
        </w:rPr>
        <w:t>Descripción</w:t>
      </w:r>
      <w:r>
        <w:t xml:space="preserve">: </w:t>
      </w:r>
      <w:r w:rsidR="00786D99">
        <w:t xml:space="preserve">En las </w:t>
      </w:r>
      <w:r w:rsidR="00697FF9">
        <w:t>gráficas</w:t>
      </w:r>
      <w:r w:rsidR="00366468">
        <w:t xml:space="preserve"> se puede observar los</w:t>
      </w:r>
      <w:r w:rsidR="00697FF9">
        <w:t xml:space="preserve"> estudiantes de los</w:t>
      </w:r>
      <w:r w:rsidR="00366468">
        <w:t xml:space="preserve"> estrat</w:t>
      </w:r>
      <w:r w:rsidR="00697FF9">
        <w:t>os 3,4,5 y 6</w:t>
      </w:r>
      <w:r w:rsidR="003F644C">
        <w:t xml:space="preserve"> obtuvieron mejores resultados en comparación a los estudiantes con estratos mas bajos. </w:t>
      </w:r>
    </w:p>
    <w:p w14:paraId="107C7B62" w14:textId="0090DC52" w:rsidR="0053030E" w:rsidRPr="0053030E" w:rsidRDefault="0053030E" w:rsidP="0053030E">
      <w:pPr>
        <w:pStyle w:val="Descripcin"/>
        <w:jc w:val="center"/>
        <w:rPr>
          <w:rFonts w:cs="Arial"/>
          <w:color w:val="auto"/>
          <w:sz w:val="24"/>
          <w:szCs w:val="24"/>
        </w:rPr>
      </w:pPr>
      <w:bookmarkStart w:id="36" w:name="_Toc151316051"/>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16</w:t>
      </w:r>
      <w:r w:rsidRPr="0053030E">
        <w:rPr>
          <w:color w:val="auto"/>
          <w:sz w:val="24"/>
          <w:szCs w:val="24"/>
        </w:rPr>
        <w:fldChar w:fldCharType="end"/>
      </w:r>
      <w:r w:rsidRPr="0053030E">
        <w:rPr>
          <w:color w:val="auto"/>
          <w:sz w:val="24"/>
          <w:szCs w:val="24"/>
        </w:rPr>
        <w:t>. Resultados en relación al estrato del estudiante</w:t>
      </w:r>
      <w:bookmarkEnd w:id="36"/>
    </w:p>
    <w:p w14:paraId="04B38684" w14:textId="009DD753" w:rsidR="00352DA9" w:rsidRDefault="00324112" w:rsidP="00865BD0">
      <w:pPr>
        <w:spacing w:line="240" w:lineRule="auto"/>
        <w:ind w:left="284" w:hanging="284"/>
        <w:jc w:val="center"/>
        <w:rPr>
          <w:rFonts w:cs="Arial"/>
        </w:rPr>
      </w:pPr>
      <w:r w:rsidRPr="00324112">
        <w:rPr>
          <w:rFonts w:cs="Arial"/>
          <w:noProof/>
        </w:rPr>
        <w:drawing>
          <wp:inline distT="0" distB="0" distL="0" distR="0" wp14:anchorId="2C3249EB" wp14:editId="3448D8D6">
            <wp:extent cx="4227347" cy="2803403"/>
            <wp:effectExtent l="0" t="0" r="1905" b="0"/>
            <wp:docPr id="87451230" name="Imagen 8745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1230" name=""/>
                    <pic:cNvPicPr/>
                  </pic:nvPicPr>
                  <pic:blipFill>
                    <a:blip r:embed="rId34"/>
                    <a:stretch>
                      <a:fillRect/>
                    </a:stretch>
                  </pic:blipFill>
                  <pic:spPr>
                    <a:xfrm>
                      <a:off x="0" y="0"/>
                      <a:ext cx="4233936" cy="2807773"/>
                    </a:xfrm>
                    <a:prstGeom prst="rect">
                      <a:avLst/>
                    </a:prstGeom>
                  </pic:spPr>
                </pic:pic>
              </a:graphicData>
            </a:graphic>
          </wp:inline>
        </w:drawing>
      </w:r>
      <w:r w:rsidR="00D02887" w:rsidRPr="00D02887">
        <w:rPr>
          <w:rFonts w:cs="Arial"/>
          <w:noProof/>
        </w:rPr>
        <w:drawing>
          <wp:inline distT="0" distB="0" distL="0" distR="0" wp14:anchorId="60B3FB45" wp14:editId="78A1521F">
            <wp:extent cx="2615565" cy="2646937"/>
            <wp:effectExtent l="0" t="0" r="0" b="1270"/>
            <wp:docPr id="634148460" name="Imagen 6341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48460" name=""/>
                    <pic:cNvPicPr/>
                  </pic:nvPicPr>
                  <pic:blipFill>
                    <a:blip r:embed="rId35"/>
                    <a:stretch>
                      <a:fillRect/>
                    </a:stretch>
                  </pic:blipFill>
                  <pic:spPr>
                    <a:xfrm>
                      <a:off x="0" y="0"/>
                      <a:ext cx="2638262" cy="2669906"/>
                    </a:xfrm>
                    <a:prstGeom prst="rect">
                      <a:avLst/>
                    </a:prstGeom>
                  </pic:spPr>
                </pic:pic>
              </a:graphicData>
            </a:graphic>
          </wp:inline>
        </w:drawing>
      </w:r>
    </w:p>
    <w:p w14:paraId="61319038" w14:textId="20FE5004" w:rsidR="007218C6" w:rsidRDefault="007218C6" w:rsidP="00CC0743">
      <w:pPr>
        <w:pStyle w:val="Ttulo2"/>
        <w:numPr>
          <w:ilvl w:val="1"/>
          <w:numId w:val="18"/>
        </w:numPr>
        <w:rPr>
          <w:rFonts w:cs="Arial"/>
        </w:rPr>
      </w:pPr>
      <w:bookmarkStart w:id="37" w:name="_Toc151315999"/>
      <w:r w:rsidRPr="004619F3">
        <w:t xml:space="preserve">Resultado </w:t>
      </w:r>
      <w:r w:rsidR="00EB7ADE">
        <w:t>17</w:t>
      </w:r>
      <w:r>
        <w:t xml:space="preserve">. Resultados en relación al </w:t>
      </w:r>
      <w:r w:rsidR="00EB7ADE">
        <w:t>número</w:t>
      </w:r>
      <w:r>
        <w:t xml:space="preserve"> de cuartos en el </w:t>
      </w:r>
      <w:r w:rsidR="00CC0743">
        <w:t>hogar del</w:t>
      </w:r>
      <w:r>
        <w:t xml:space="preserve"> estudiante.</w:t>
      </w:r>
      <w:bookmarkEnd w:id="37"/>
    </w:p>
    <w:p w14:paraId="5E88479A" w14:textId="0039FFA0" w:rsidR="00352DA9" w:rsidRDefault="00352DA9" w:rsidP="006D5861">
      <w:pPr>
        <w:spacing w:line="240" w:lineRule="auto"/>
      </w:pPr>
      <w:r w:rsidRPr="00352DA9">
        <w:rPr>
          <w:b/>
          <w:bCs/>
        </w:rPr>
        <w:t>Descripción</w:t>
      </w:r>
      <w:r>
        <w:t>:</w:t>
      </w:r>
      <w:r w:rsidR="00AE3DC7">
        <w:t xml:space="preserve"> Se evidencia que </w:t>
      </w:r>
      <w:r w:rsidR="003F644C">
        <w:t xml:space="preserve">el </w:t>
      </w:r>
      <w:r w:rsidR="00AE3DC7">
        <w:t>número de cuartos del hogar con el resultado</w:t>
      </w:r>
      <w:r w:rsidR="003F644C">
        <w:t>, de los estudiantes que presentaron las pruebas saber 11, no tiene incidencia en el resultado de los puntajes de la prueba</w:t>
      </w:r>
      <w:r w:rsidR="00AE3DC7">
        <w:t xml:space="preserve">. </w:t>
      </w:r>
    </w:p>
    <w:p w14:paraId="01A9FF58" w14:textId="77777777" w:rsidR="0053030E" w:rsidRDefault="0053030E" w:rsidP="006D5861">
      <w:pPr>
        <w:spacing w:line="240" w:lineRule="auto"/>
        <w:rPr>
          <w:rFonts w:cs="Arial"/>
        </w:rPr>
      </w:pPr>
    </w:p>
    <w:p w14:paraId="5C5D4C9B" w14:textId="186AE6BC" w:rsidR="00A51062" w:rsidRPr="0053030E" w:rsidRDefault="0053030E" w:rsidP="0053030E">
      <w:pPr>
        <w:pStyle w:val="Descripcin"/>
        <w:jc w:val="center"/>
        <w:rPr>
          <w:rFonts w:cs="Arial"/>
          <w:color w:val="auto"/>
          <w:sz w:val="24"/>
          <w:szCs w:val="24"/>
        </w:rPr>
      </w:pPr>
      <w:bookmarkStart w:id="38" w:name="_Toc151316052"/>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17</w:t>
      </w:r>
      <w:r w:rsidRPr="0053030E">
        <w:rPr>
          <w:color w:val="auto"/>
          <w:sz w:val="24"/>
          <w:szCs w:val="24"/>
        </w:rPr>
        <w:fldChar w:fldCharType="end"/>
      </w:r>
      <w:r w:rsidRPr="0053030E">
        <w:rPr>
          <w:color w:val="auto"/>
          <w:sz w:val="24"/>
          <w:szCs w:val="24"/>
        </w:rPr>
        <w:t>. Resultados en relación al número de cuartos en el hogar  del estudiante</w:t>
      </w:r>
      <w:bookmarkEnd w:id="38"/>
    </w:p>
    <w:p w14:paraId="1CB1D7CF" w14:textId="7D17F725" w:rsidR="004619F3" w:rsidRDefault="00AA3F9F" w:rsidP="006D5861">
      <w:pPr>
        <w:spacing w:after="200" w:line="240" w:lineRule="auto"/>
        <w:jc w:val="center"/>
        <w:rPr>
          <w:rFonts w:eastAsiaTheme="majorEastAsia" w:cs="Arial"/>
          <w:b/>
          <w:bCs/>
          <w:caps/>
          <w:szCs w:val="28"/>
          <w:lang w:val="en-US"/>
        </w:rPr>
      </w:pPr>
      <w:r w:rsidRPr="00AA3F9F">
        <w:rPr>
          <w:rFonts w:eastAsiaTheme="majorEastAsia" w:cs="Arial"/>
          <w:b/>
          <w:bCs/>
          <w:caps/>
          <w:noProof/>
          <w:szCs w:val="28"/>
          <w:lang w:val="en-US"/>
        </w:rPr>
        <w:drawing>
          <wp:inline distT="0" distB="0" distL="0" distR="0" wp14:anchorId="1B7144FF" wp14:editId="598602ED">
            <wp:extent cx="4299907" cy="2913311"/>
            <wp:effectExtent l="0" t="0" r="5715" b="1905"/>
            <wp:docPr id="1935576200" name="Imagen 193557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6200" name=""/>
                    <pic:cNvPicPr/>
                  </pic:nvPicPr>
                  <pic:blipFill>
                    <a:blip r:embed="rId36"/>
                    <a:stretch>
                      <a:fillRect/>
                    </a:stretch>
                  </pic:blipFill>
                  <pic:spPr>
                    <a:xfrm>
                      <a:off x="0" y="0"/>
                      <a:ext cx="4312269" cy="2921687"/>
                    </a:xfrm>
                    <a:prstGeom prst="rect">
                      <a:avLst/>
                    </a:prstGeom>
                  </pic:spPr>
                </pic:pic>
              </a:graphicData>
            </a:graphic>
          </wp:inline>
        </w:drawing>
      </w:r>
    </w:p>
    <w:p w14:paraId="4B149B20" w14:textId="1553318C" w:rsidR="000778C0" w:rsidRDefault="000778C0" w:rsidP="006D5861">
      <w:pPr>
        <w:spacing w:after="200" w:line="240" w:lineRule="auto"/>
        <w:jc w:val="center"/>
        <w:rPr>
          <w:rFonts w:eastAsiaTheme="majorEastAsia" w:cs="Arial"/>
          <w:b/>
          <w:bCs/>
          <w:caps/>
          <w:szCs w:val="28"/>
          <w:lang w:val="en-US"/>
        </w:rPr>
      </w:pPr>
      <w:r w:rsidRPr="000778C0">
        <w:rPr>
          <w:rFonts w:eastAsiaTheme="majorEastAsia" w:cs="Arial"/>
          <w:b/>
          <w:bCs/>
          <w:caps/>
          <w:noProof/>
          <w:szCs w:val="28"/>
          <w:lang w:val="en-US"/>
        </w:rPr>
        <w:drawing>
          <wp:inline distT="0" distB="0" distL="0" distR="0" wp14:anchorId="236FA189" wp14:editId="4E4F32CF">
            <wp:extent cx="3883896" cy="3889169"/>
            <wp:effectExtent l="0" t="0" r="2540" b="0"/>
            <wp:docPr id="565750763" name="Imagen 5657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0763" name=""/>
                    <pic:cNvPicPr/>
                  </pic:nvPicPr>
                  <pic:blipFill>
                    <a:blip r:embed="rId37"/>
                    <a:stretch>
                      <a:fillRect/>
                    </a:stretch>
                  </pic:blipFill>
                  <pic:spPr>
                    <a:xfrm>
                      <a:off x="0" y="0"/>
                      <a:ext cx="3892299" cy="3897583"/>
                    </a:xfrm>
                    <a:prstGeom prst="rect">
                      <a:avLst/>
                    </a:prstGeom>
                  </pic:spPr>
                </pic:pic>
              </a:graphicData>
            </a:graphic>
          </wp:inline>
        </w:drawing>
      </w:r>
    </w:p>
    <w:p w14:paraId="50E47D84" w14:textId="6EC45D25" w:rsidR="00093EEF" w:rsidRDefault="00093EEF" w:rsidP="00CC0743">
      <w:pPr>
        <w:pStyle w:val="Ttulo2"/>
        <w:numPr>
          <w:ilvl w:val="1"/>
          <w:numId w:val="18"/>
        </w:numPr>
        <w:rPr>
          <w:rFonts w:cs="Arial"/>
        </w:rPr>
      </w:pPr>
      <w:bookmarkStart w:id="39" w:name="_Toc151316000"/>
      <w:r w:rsidRPr="004619F3">
        <w:lastRenderedPageBreak/>
        <w:t xml:space="preserve">Resultado </w:t>
      </w:r>
      <w:r>
        <w:t>1</w:t>
      </w:r>
      <w:r w:rsidR="00BA2E20">
        <w:t>8</w:t>
      </w:r>
      <w:r>
        <w:t xml:space="preserve">. Resultados en relación </w:t>
      </w:r>
      <w:r w:rsidR="007752B3">
        <w:t>a las personas que viven en el hogar</w:t>
      </w:r>
      <w:bookmarkEnd w:id="39"/>
      <w:r w:rsidR="007752B3">
        <w:t xml:space="preserve"> </w:t>
      </w:r>
    </w:p>
    <w:p w14:paraId="598458C2" w14:textId="1C40855D" w:rsidR="00446AD9" w:rsidRDefault="00093EEF" w:rsidP="006D5861">
      <w:pPr>
        <w:spacing w:line="240" w:lineRule="auto"/>
      </w:pPr>
      <w:r w:rsidRPr="00352DA9">
        <w:rPr>
          <w:b/>
          <w:bCs/>
        </w:rPr>
        <w:t>Descripción</w:t>
      </w:r>
      <w:r>
        <w:t xml:space="preserve">: </w:t>
      </w:r>
      <w:r w:rsidR="007752B3">
        <w:t xml:space="preserve">En las graficas se puede evidenciar </w:t>
      </w:r>
      <w:r w:rsidR="0039051D">
        <w:t>que cantidad personas que viven en el hogar no influye en los puntajes</w:t>
      </w:r>
      <w:r w:rsidR="008A048C">
        <w:t xml:space="preserve"> obtenidos por los estudiantes</w:t>
      </w:r>
      <w:r w:rsidR="0014074E">
        <w:t xml:space="preserve">. </w:t>
      </w:r>
    </w:p>
    <w:p w14:paraId="7E5B7207" w14:textId="5C55F283" w:rsidR="0053030E" w:rsidRPr="0053030E" w:rsidRDefault="0053030E" w:rsidP="0053030E">
      <w:pPr>
        <w:pStyle w:val="Descripcin"/>
        <w:jc w:val="center"/>
        <w:rPr>
          <w:rFonts w:eastAsiaTheme="majorEastAsia" w:cs="Arial"/>
          <w:b/>
          <w:caps/>
          <w:color w:val="auto"/>
          <w:sz w:val="24"/>
          <w:szCs w:val="24"/>
        </w:rPr>
      </w:pPr>
      <w:bookmarkStart w:id="40" w:name="_Toc151316053"/>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18</w:t>
      </w:r>
      <w:r w:rsidRPr="0053030E">
        <w:rPr>
          <w:color w:val="auto"/>
          <w:sz w:val="24"/>
          <w:szCs w:val="24"/>
        </w:rPr>
        <w:fldChar w:fldCharType="end"/>
      </w:r>
      <w:r w:rsidRPr="0053030E">
        <w:rPr>
          <w:color w:val="auto"/>
          <w:sz w:val="24"/>
          <w:szCs w:val="24"/>
        </w:rPr>
        <w:t>. Resultados en relación a las personas que viven en el hogar</w:t>
      </w:r>
      <w:bookmarkEnd w:id="40"/>
    </w:p>
    <w:p w14:paraId="5C479A8A" w14:textId="509BFD45" w:rsidR="00446AD9" w:rsidRDefault="00446AD9" w:rsidP="006D5861">
      <w:pPr>
        <w:spacing w:after="200" w:line="240" w:lineRule="auto"/>
        <w:jc w:val="center"/>
        <w:rPr>
          <w:rFonts w:eastAsiaTheme="majorEastAsia" w:cs="Arial"/>
          <w:b/>
          <w:bCs/>
          <w:caps/>
          <w:szCs w:val="28"/>
          <w:lang w:val="en-US"/>
        </w:rPr>
      </w:pPr>
      <w:r w:rsidRPr="00446AD9">
        <w:rPr>
          <w:rFonts w:eastAsiaTheme="majorEastAsia" w:cs="Arial"/>
          <w:b/>
          <w:bCs/>
          <w:caps/>
          <w:noProof/>
          <w:szCs w:val="28"/>
          <w:lang w:val="en-US"/>
        </w:rPr>
        <w:drawing>
          <wp:inline distT="0" distB="0" distL="0" distR="0" wp14:anchorId="0B502047" wp14:editId="665F8DC7">
            <wp:extent cx="4632739" cy="2683823"/>
            <wp:effectExtent l="0" t="0" r="0" b="2540"/>
            <wp:docPr id="1352884485" name="Imagen 135288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84485" name=""/>
                    <pic:cNvPicPr/>
                  </pic:nvPicPr>
                  <pic:blipFill>
                    <a:blip r:embed="rId38"/>
                    <a:stretch>
                      <a:fillRect/>
                    </a:stretch>
                  </pic:blipFill>
                  <pic:spPr>
                    <a:xfrm>
                      <a:off x="0" y="0"/>
                      <a:ext cx="4639543" cy="2687764"/>
                    </a:xfrm>
                    <a:prstGeom prst="rect">
                      <a:avLst/>
                    </a:prstGeom>
                  </pic:spPr>
                </pic:pic>
              </a:graphicData>
            </a:graphic>
          </wp:inline>
        </w:drawing>
      </w:r>
    </w:p>
    <w:p w14:paraId="314525A1" w14:textId="63B1BA54" w:rsidR="002A1C95" w:rsidRDefault="002A1C95" w:rsidP="006D5861">
      <w:pPr>
        <w:spacing w:after="200" w:line="240" w:lineRule="auto"/>
        <w:jc w:val="center"/>
        <w:rPr>
          <w:rFonts w:eastAsiaTheme="majorEastAsia" w:cs="Arial"/>
          <w:b/>
          <w:bCs/>
          <w:caps/>
          <w:szCs w:val="28"/>
          <w:lang w:val="en-US"/>
        </w:rPr>
      </w:pPr>
      <w:r w:rsidRPr="002A1C95">
        <w:rPr>
          <w:rFonts w:eastAsiaTheme="majorEastAsia" w:cs="Arial"/>
          <w:b/>
          <w:bCs/>
          <w:caps/>
          <w:noProof/>
          <w:szCs w:val="28"/>
          <w:lang w:val="en-US"/>
        </w:rPr>
        <w:drawing>
          <wp:inline distT="0" distB="0" distL="0" distR="0" wp14:anchorId="34461FA7" wp14:editId="0E81E3E5">
            <wp:extent cx="3061396" cy="2664721"/>
            <wp:effectExtent l="0" t="0" r="5715" b="2540"/>
            <wp:docPr id="501168512" name="Imagen 50116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68512" name=""/>
                    <pic:cNvPicPr/>
                  </pic:nvPicPr>
                  <pic:blipFill>
                    <a:blip r:embed="rId39"/>
                    <a:stretch>
                      <a:fillRect/>
                    </a:stretch>
                  </pic:blipFill>
                  <pic:spPr>
                    <a:xfrm>
                      <a:off x="0" y="0"/>
                      <a:ext cx="3071789" cy="2673767"/>
                    </a:xfrm>
                    <a:prstGeom prst="rect">
                      <a:avLst/>
                    </a:prstGeom>
                  </pic:spPr>
                </pic:pic>
              </a:graphicData>
            </a:graphic>
          </wp:inline>
        </w:drawing>
      </w:r>
    </w:p>
    <w:p w14:paraId="0E5323F7" w14:textId="77777777" w:rsidR="00FD4F5F" w:rsidRDefault="000A77CF" w:rsidP="006D5861">
      <w:pPr>
        <w:pStyle w:val="Ttulo1"/>
        <w:numPr>
          <w:ilvl w:val="0"/>
          <w:numId w:val="18"/>
        </w:numPr>
        <w:spacing w:line="240" w:lineRule="auto"/>
        <w:ind w:left="0" w:firstLine="0"/>
        <w:rPr>
          <w:rFonts w:cs="Arial"/>
          <w:lang w:val="en-US"/>
        </w:rPr>
      </w:pPr>
      <w:bookmarkStart w:id="41" w:name="_Toc151316001"/>
      <w:r>
        <w:rPr>
          <w:rFonts w:cs="Arial"/>
          <w:lang w:val="en-US"/>
        </w:rPr>
        <w:lastRenderedPageBreak/>
        <w:t>diseño</w:t>
      </w:r>
      <w:bookmarkEnd w:id="41"/>
    </w:p>
    <w:p w14:paraId="74AB373E" w14:textId="73121346" w:rsidR="000A77CF" w:rsidRPr="00CC0743" w:rsidRDefault="000A77CF" w:rsidP="00CC0743">
      <w:pPr>
        <w:pStyle w:val="Ttulo2"/>
        <w:numPr>
          <w:ilvl w:val="1"/>
          <w:numId w:val="18"/>
        </w:numPr>
        <w:rPr>
          <w:rFonts w:eastAsia="Times New Roman"/>
          <w:lang w:eastAsia="es-MX"/>
        </w:rPr>
      </w:pPr>
      <w:bookmarkStart w:id="42" w:name="_Toc151316002"/>
      <w:r w:rsidRPr="0053030E">
        <w:rPr>
          <w:rFonts w:eastAsia="Times New Roman"/>
          <w:lang w:eastAsia="es-MX"/>
        </w:rPr>
        <w:t>Informe del análisis de los resultados de las Pruebas Saber 11</w:t>
      </w:r>
      <w:bookmarkEnd w:id="42"/>
    </w:p>
    <w:p w14:paraId="677329D0" w14:textId="1CC626E2" w:rsidR="000A77CF" w:rsidRPr="0053030E" w:rsidRDefault="000A77CF" w:rsidP="00CC0743">
      <w:pPr>
        <w:pStyle w:val="Ttulo3"/>
        <w:numPr>
          <w:ilvl w:val="2"/>
          <w:numId w:val="18"/>
        </w:numPr>
        <w:rPr>
          <w:rFonts w:eastAsia="Times New Roman"/>
          <w:lang w:eastAsia="es-MX"/>
        </w:rPr>
      </w:pPr>
      <w:bookmarkStart w:id="43" w:name="_Toc151316003"/>
      <w:r w:rsidRPr="0053030E">
        <w:rPr>
          <w:rFonts w:eastAsia="Times New Roman"/>
          <w:lang w:eastAsia="es-MX"/>
        </w:rPr>
        <w:t>Selección de la base de datos del Gobierno Colombiano como fuente primaria de la información</w:t>
      </w:r>
      <w:bookmarkEnd w:id="43"/>
    </w:p>
    <w:p w14:paraId="48180261"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t>La fuente principal de información es la plataforma pública de Datos abiertos del gobierno, la cual dispone información bajo licencia abierta y sin restricciones legales. Lo anterior respaldado en el numeral sexto de la Ley 1712 de 2014 [1], sobre la Transparencia y Acceso a la información. </w:t>
      </w:r>
    </w:p>
    <w:p w14:paraId="5C2019B4" w14:textId="5FD8711C" w:rsidR="000A77CF" w:rsidRPr="000A77CF" w:rsidRDefault="000A77CF" w:rsidP="006D5861">
      <w:pPr>
        <w:spacing w:after="0" w:line="240" w:lineRule="auto"/>
        <w:jc w:val="left"/>
        <w:rPr>
          <w:rFonts w:eastAsia="Times New Roman" w:cs="Arial"/>
          <w:szCs w:val="24"/>
          <w:lang w:eastAsia="es-MX"/>
        </w:rPr>
      </w:pPr>
    </w:p>
    <w:p w14:paraId="5686FFC2" w14:textId="28698A69" w:rsidR="000A77CF" w:rsidRPr="00CC0743" w:rsidRDefault="000A77CF" w:rsidP="00CC0743">
      <w:pPr>
        <w:pStyle w:val="Ttulo3"/>
        <w:numPr>
          <w:ilvl w:val="2"/>
          <w:numId w:val="18"/>
        </w:numPr>
        <w:rPr>
          <w:rFonts w:eastAsia="Times New Roman"/>
          <w:lang w:eastAsia="es-MX"/>
        </w:rPr>
      </w:pPr>
      <w:bookmarkStart w:id="44" w:name="_Toc151316004"/>
      <w:r w:rsidRPr="00CC0743">
        <w:rPr>
          <w:rFonts w:eastAsia="Times New Roman"/>
          <w:lang w:eastAsia="es-MX"/>
        </w:rPr>
        <w:t>Elección de la Plataforma Nacional de Datos Abiertos como el canal de búsqueda del set de datos</w:t>
      </w:r>
      <w:bookmarkEnd w:id="44"/>
    </w:p>
    <w:p w14:paraId="140E8880"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t>El proyecto se definió de tal manera que la información necesaria para su desarrollo se encuentra disponible en la Plataforma Nacional de Datos Abiertos del gobierno de Colombia, accesible en el portal web de Datos abiertos. Esta plataforma dispone los datos a cualquier tipo de usuario de forma abierta y libre de restricciones legales. </w:t>
      </w:r>
    </w:p>
    <w:p w14:paraId="24793C6C" w14:textId="55EFC3E2" w:rsidR="000A77CF" w:rsidRPr="000A77CF" w:rsidRDefault="000A77CF" w:rsidP="00CC0743">
      <w:pPr>
        <w:pStyle w:val="Ttulo3"/>
        <w:numPr>
          <w:ilvl w:val="2"/>
          <w:numId w:val="18"/>
        </w:numPr>
        <w:rPr>
          <w:rFonts w:eastAsia="Times New Roman"/>
          <w:lang w:eastAsia="es-MX"/>
        </w:rPr>
      </w:pPr>
      <w:bookmarkStart w:id="45" w:name="_Toc151316005"/>
      <w:r w:rsidRPr="000A77CF">
        <w:rPr>
          <w:rFonts w:eastAsia="Times New Roman"/>
          <w:lang w:eastAsia="es-MX"/>
        </w:rPr>
        <w:t>Búsqueda y descarga del set de datos de los resultados consolidados de las Pruebas Saber 11, desde el año 2010 al año 2022</w:t>
      </w:r>
      <w:bookmarkEnd w:id="45"/>
    </w:p>
    <w:p w14:paraId="5A0FCDBB" w14:textId="77777777" w:rsidR="000A77CF" w:rsidRDefault="000A77CF" w:rsidP="006D5861">
      <w:pPr>
        <w:spacing w:after="0" w:line="240" w:lineRule="auto"/>
        <w:rPr>
          <w:rFonts w:eastAsia="Times New Roman" w:cs="Arial"/>
          <w:color w:val="000000"/>
          <w:szCs w:val="24"/>
          <w:lang w:eastAsia="es-MX"/>
        </w:rPr>
      </w:pPr>
      <w:r w:rsidRPr="000A77CF">
        <w:rPr>
          <w:rFonts w:eastAsia="Times New Roman" w:cs="Arial"/>
          <w:color w:val="000000"/>
          <w:szCs w:val="24"/>
          <w:lang w:eastAsia="es-MX"/>
        </w:rPr>
        <w:t xml:space="preserve">Una vez identificada la fuente primaria de información del set de datos (Datos abiertos) y teniendo en cuenta que el proyecto se enfoca en las Pruebas Saber 11, en la barra de búsqueda de la plataforma se filtra el </w:t>
      </w:r>
      <w:r w:rsidRPr="000A77CF">
        <w:rPr>
          <w:rFonts w:eastAsia="Times New Roman" w:cs="Arial"/>
          <w:i/>
          <w:iCs/>
          <w:color w:val="000000"/>
          <w:szCs w:val="24"/>
          <w:lang w:eastAsia="es-MX"/>
        </w:rPr>
        <w:t>Historial pruebas saber 11</w:t>
      </w:r>
      <w:r w:rsidRPr="000A77CF">
        <w:rPr>
          <w:rFonts w:eastAsia="Times New Roman" w:cs="Arial"/>
          <w:color w:val="000000"/>
          <w:szCs w:val="24"/>
          <w:lang w:eastAsia="es-MX"/>
        </w:rPr>
        <w:t>[2], en la Fig. 1 se puede observar el resultado de la búsqueda:</w:t>
      </w:r>
    </w:p>
    <w:p w14:paraId="1AD3E22A" w14:textId="77777777" w:rsidR="0014074E" w:rsidRPr="000A77CF" w:rsidRDefault="0014074E" w:rsidP="006D5861">
      <w:pPr>
        <w:spacing w:after="0" w:line="240" w:lineRule="auto"/>
        <w:rPr>
          <w:rFonts w:eastAsia="Times New Roman" w:cs="Arial"/>
          <w:szCs w:val="24"/>
          <w:lang w:eastAsia="es-MX"/>
        </w:rPr>
      </w:pPr>
    </w:p>
    <w:p w14:paraId="5DCA5681" w14:textId="16917B6A" w:rsidR="000A77CF" w:rsidRPr="000A77CF" w:rsidRDefault="0053030E" w:rsidP="00865BD0">
      <w:pPr>
        <w:pStyle w:val="Descripcin"/>
        <w:jc w:val="center"/>
        <w:rPr>
          <w:rFonts w:eastAsia="Times New Roman" w:cs="Arial"/>
          <w:szCs w:val="24"/>
          <w:lang w:eastAsia="es-MX"/>
        </w:rPr>
      </w:pPr>
      <w:bookmarkStart w:id="46" w:name="_Toc151316054"/>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19</w:t>
      </w:r>
      <w:r w:rsidRPr="0053030E">
        <w:rPr>
          <w:color w:val="auto"/>
          <w:sz w:val="24"/>
          <w:szCs w:val="24"/>
        </w:rPr>
        <w:fldChar w:fldCharType="end"/>
      </w:r>
      <w:r w:rsidRPr="0053030E">
        <w:rPr>
          <w:color w:val="auto"/>
          <w:sz w:val="24"/>
          <w:szCs w:val="24"/>
        </w:rPr>
        <w:t>. Portal web datos abiertos</w:t>
      </w:r>
      <w:bookmarkEnd w:id="46"/>
    </w:p>
    <w:p w14:paraId="3665891A"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"https://lh7-us.googleusercontent.com/oMHwCPQbI778ofjalHmrdsMj-jmDuzZ9sVu-8kKr2wn-wbR9lYo7jsqzdwBgXHJchPGnyJ0UoZ1rTu1BF4nbBoT4mI9hCwumXVleFJsxmhdnGgIov8MCo6meUG7oYMOXJGNo_r-BxgwynVql2fCnsA"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CF6C6CE" wp14:editId="201218C9">
            <wp:extent cx="3536910" cy="2379659"/>
            <wp:effectExtent l="0" t="0" r="6985" b="1905"/>
            <wp:docPr id="746301022" name="Imagen 74630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71299" cy="2402796"/>
                    </a:xfrm>
                    <a:prstGeom prst="rect">
                      <a:avLst/>
                    </a:prstGeom>
                    <a:noFill/>
                    <a:ln>
                      <a:noFill/>
                    </a:ln>
                  </pic:spPr>
                </pic:pic>
              </a:graphicData>
            </a:graphic>
          </wp:inline>
        </w:drawing>
      </w:r>
      <w:r w:rsidRPr="000A77CF">
        <w:rPr>
          <w:rFonts w:eastAsia="Times New Roman" w:cs="Arial"/>
          <w:color w:val="000000"/>
          <w:szCs w:val="24"/>
          <w:bdr w:val="none" w:sz="0" w:space="0" w:color="auto" w:frame="1"/>
          <w:lang w:eastAsia="es-MX"/>
        </w:rPr>
        <w:fldChar w:fldCharType="end"/>
      </w:r>
    </w:p>
    <w:p w14:paraId="25FDE7BA" w14:textId="77777777" w:rsidR="00CC0743" w:rsidRDefault="00CC0743" w:rsidP="00CC0743">
      <w:pPr>
        <w:spacing w:after="0" w:line="240" w:lineRule="auto"/>
        <w:textAlignment w:val="baseline"/>
        <w:rPr>
          <w:rFonts w:eastAsia="Times New Roman" w:cs="Arial"/>
          <w:b/>
          <w:bCs/>
          <w:color w:val="000000"/>
          <w:szCs w:val="24"/>
          <w:lang w:eastAsia="es-MX"/>
        </w:rPr>
      </w:pPr>
    </w:p>
    <w:p w14:paraId="4D428EC3" w14:textId="57CEEFBA" w:rsidR="000A77CF" w:rsidRPr="000A77CF" w:rsidRDefault="000A77CF" w:rsidP="00CC0743">
      <w:pPr>
        <w:pStyle w:val="Ttulo3"/>
        <w:numPr>
          <w:ilvl w:val="2"/>
          <w:numId w:val="18"/>
        </w:numPr>
        <w:rPr>
          <w:rFonts w:eastAsia="Times New Roman"/>
          <w:lang w:eastAsia="es-MX"/>
        </w:rPr>
      </w:pPr>
      <w:bookmarkStart w:id="47" w:name="_Toc151316006"/>
      <w:r w:rsidRPr="000A77CF">
        <w:rPr>
          <w:rFonts w:eastAsia="Times New Roman"/>
          <w:lang w:eastAsia="es-MX"/>
        </w:rPr>
        <w:t>Determinación como población objetivo los participantes que presentan las Pruebas Saber 11 desde el año 2010 al año 2022</w:t>
      </w:r>
      <w:bookmarkEnd w:id="47"/>
    </w:p>
    <w:p w14:paraId="0D6BB7F8" w14:textId="77777777" w:rsidR="000A77CF" w:rsidRPr="000A77CF" w:rsidRDefault="000A77CF" w:rsidP="006D5861">
      <w:pPr>
        <w:spacing w:after="0" w:line="240" w:lineRule="auto"/>
        <w:jc w:val="left"/>
        <w:rPr>
          <w:rFonts w:eastAsia="Times New Roman" w:cs="Arial"/>
          <w:szCs w:val="24"/>
          <w:lang w:eastAsia="es-MX"/>
        </w:rPr>
      </w:pPr>
    </w:p>
    <w:p w14:paraId="787D527F" w14:textId="77777777" w:rsidR="000A77CF" w:rsidRDefault="000A77CF" w:rsidP="006D5861">
      <w:pPr>
        <w:spacing w:after="0" w:line="240" w:lineRule="auto"/>
        <w:rPr>
          <w:rFonts w:eastAsia="Times New Roman" w:cs="Arial"/>
          <w:color w:val="000000"/>
          <w:szCs w:val="24"/>
          <w:lang w:eastAsia="es-MX"/>
        </w:rPr>
      </w:pPr>
      <w:r w:rsidRPr="000A77CF">
        <w:rPr>
          <w:rFonts w:eastAsia="Times New Roman" w:cs="Arial"/>
          <w:color w:val="000000"/>
          <w:szCs w:val="24"/>
          <w:lang w:eastAsia="es-MX"/>
        </w:rPr>
        <w:t>La población objetivo son los estudiantes de grado 11 de educación secundaria en Colombia, que presentaron la prueba saber 11 desde el año 2010 hasta el 2022 y dieron el aval para que sus resultados sean públicos y accesibles, el resultado de la búsqueda [3] se observa en la Fig. 2.  </w:t>
      </w:r>
    </w:p>
    <w:p w14:paraId="38549FB3" w14:textId="77777777" w:rsidR="00865BD0" w:rsidRPr="000A77CF" w:rsidRDefault="00865BD0" w:rsidP="006D5861">
      <w:pPr>
        <w:spacing w:after="0" w:line="240" w:lineRule="auto"/>
        <w:rPr>
          <w:rFonts w:eastAsia="Times New Roman" w:cs="Arial"/>
          <w:szCs w:val="24"/>
          <w:lang w:eastAsia="es-MX"/>
        </w:rPr>
      </w:pPr>
    </w:p>
    <w:p w14:paraId="05496071" w14:textId="24718835" w:rsidR="000A77CF" w:rsidRPr="0053030E" w:rsidRDefault="0053030E" w:rsidP="0053030E">
      <w:pPr>
        <w:pStyle w:val="Descripcin"/>
        <w:jc w:val="center"/>
        <w:rPr>
          <w:rFonts w:eastAsia="Times New Roman" w:cs="Arial"/>
          <w:color w:val="auto"/>
          <w:sz w:val="24"/>
          <w:szCs w:val="24"/>
          <w:lang w:eastAsia="es-MX"/>
        </w:rPr>
      </w:pPr>
      <w:bookmarkStart w:id="48" w:name="_Toc151316055"/>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20</w:t>
      </w:r>
      <w:r w:rsidRPr="0053030E">
        <w:rPr>
          <w:color w:val="auto"/>
          <w:sz w:val="24"/>
          <w:szCs w:val="24"/>
        </w:rPr>
        <w:fldChar w:fldCharType="end"/>
      </w:r>
      <w:r w:rsidRPr="0053030E">
        <w:rPr>
          <w:color w:val="auto"/>
          <w:sz w:val="24"/>
          <w:szCs w:val="24"/>
        </w:rPr>
        <w:t>. Resultado de la búsqueda de la data set</w:t>
      </w:r>
      <w:bookmarkEnd w:id="48"/>
    </w:p>
    <w:p w14:paraId="6B0585F9" w14:textId="77777777" w:rsidR="000A77CF" w:rsidRPr="000A77CF" w:rsidRDefault="000A77CF" w:rsidP="006D5861">
      <w:pPr>
        <w:spacing w:after="0" w:line="240" w:lineRule="auto"/>
        <w:jc w:val="left"/>
        <w:rPr>
          <w:rFonts w:eastAsia="Times New Roman" w:cs="Arial"/>
          <w:szCs w:val="24"/>
          <w:lang w:eastAsia="es-MX"/>
        </w:rPr>
      </w:pPr>
    </w:p>
    <w:p w14:paraId="44E5BAD7" w14:textId="23714BE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"https://lh7-us.googleusercontent.com/-L3351cQHvCEQy6bC0-2Hz1f447lsFAI3_FcX4v5xVYBTyxLiReeXeJ2QNwh4hLezNTQoWpSDym47im_qeyhJvCjoPxHkmzUP_GVo5mxg4VWbED2HUJONdNKNvS5Qx7OTFA0rD4Qz5hgY11xVhocEQ"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E3F986B" wp14:editId="22AB48BC">
            <wp:extent cx="3609018" cy="2678431"/>
            <wp:effectExtent l="0" t="0" r="0" b="7620"/>
            <wp:docPr id="497413069" name="Imagen 49741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8648" cy="2715264"/>
                    </a:xfrm>
                    <a:prstGeom prst="rect">
                      <a:avLst/>
                    </a:prstGeom>
                    <a:noFill/>
                    <a:ln>
                      <a:noFill/>
                    </a:ln>
                  </pic:spPr>
                </pic:pic>
              </a:graphicData>
            </a:graphic>
          </wp:inline>
        </w:drawing>
      </w:r>
      <w:r w:rsidRPr="000A77CF">
        <w:rPr>
          <w:rFonts w:eastAsia="Times New Roman" w:cs="Arial"/>
          <w:color w:val="000000"/>
          <w:szCs w:val="24"/>
          <w:bdr w:val="none" w:sz="0" w:space="0" w:color="auto" w:frame="1"/>
          <w:lang w:eastAsia="es-MX"/>
        </w:rPr>
        <w:fldChar w:fldCharType="end"/>
      </w:r>
    </w:p>
    <w:p w14:paraId="249EE2E3" w14:textId="2FA5627E" w:rsidR="000A77CF" w:rsidRPr="0014074E" w:rsidRDefault="000A77CF" w:rsidP="00CC0743">
      <w:pPr>
        <w:pStyle w:val="Ttulo2"/>
        <w:numPr>
          <w:ilvl w:val="1"/>
          <w:numId w:val="18"/>
        </w:numPr>
        <w:rPr>
          <w:rFonts w:eastAsia="Times New Roman"/>
          <w:lang w:eastAsia="es-MX"/>
        </w:rPr>
      </w:pPr>
      <w:bookmarkStart w:id="49" w:name="_Toc151316007"/>
      <w:r w:rsidRPr="000A77CF">
        <w:rPr>
          <w:rFonts w:eastAsia="Times New Roman"/>
          <w:lang w:eastAsia="es-MX"/>
        </w:rPr>
        <w:t>Base de datos información de los resultados de la Pruebas Saber 1</w:t>
      </w:r>
      <w:r w:rsidR="0014074E">
        <w:rPr>
          <w:rFonts w:eastAsia="Times New Roman"/>
          <w:lang w:eastAsia="es-MX"/>
        </w:rPr>
        <w:t>1</w:t>
      </w:r>
      <w:bookmarkEnd w:id="49"/>
    </w:p>
    <w:p w14:paraId="7E72F5AE" w14:textId="685E46B1" w:rsidR="000A77CF" w:rsidRPr="000A77CF" w:rsidRDefault="000A77CF" w:rsidP="00CC0743">
      <w:pPr>
        <w:pStyle w:val="Ttulo3"/>
        <w:numPr>
          <w:ilvl w:val="2"/>
          <w:numId w:val="18"/>
        </w:numPr>
        <w:rPr>
          <w:rFonts w:eastAsia="Times New Roman"/>
          <w:lang w:eastAsia="es-MX"/>
        </w:rPr>
      </w:pPr>
      <w:bookmarkStart w:id="50" w:name="_Toc151316008"/>
      <w:r w:rsidRPr="000A77CF">
        <w:rPr>
          <w:rFonts w:eastAsia="Times New Roman"/>
          <w:lang w:eastAsia="es-MX"/>
        </w:rPr>
        <w:t>Selección de SQL server como gestor de la base de datos</w:t>
      </w:r>
      <w:bookmarkEnd w:id="50"/>
      <w:r w:rsidRPr="000A77CF">
        <w:rPr>
          <w:rFonts w:eastAsia="Times New Roman"/>
          <w:lang w:eastAsia="es-MX"/>
        </w:rPr>
        <w:t> </w:t>
      </w:r>
    </w:p>
    <w:p w14:paraId="1B47FE89"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t>Se eligió SQL Server 2019 como gestor de la base de datos debido a su capacidad para manejar grandes cantidades de datos. Además, se integra de manera sencilla con diversas herramientas de Microsoft, lo que facilita la gestión de los datos y su integración con otras aplicaciones. </w:t>
      </w:r>
    </w:p>
    <w:p w14:paraId="33FC9E05" w14:textId="5A0C517E" w:rsidR="000A77CF" w:rsidRDefault="000A77CF" w:rsidP="006D5861">
      <w:pPr>
        <w:spacing w:after="0" w:line="240" w:lineRule="auto"/>
        <w:jc w:val="left"/>
        <w:rPr>
          <w:rFonts w:eastAsia="Times New Roman" w:cs="Arial"/>
          <w:szCs w:val="24"/>
          <w:lang w:eastAsia="es-MX"/>
        </w:rPr>
      </w:pPr>
    </w:p>
    <w:p w14:paraId="5BC9CFF1" w14:textId="77777777" w:rsidR="00865BD0" w:rsidRPr="000A77CF" w:rsidRDefault="00865BD0" w:rsidP="006D5861">
      <w:pPr>
        <w:spacing w:after="0" w:line="240" w:lineRule="auto"/>
        <w:jc w:val="left"/>
        <w:rPr>
          <w:rFonts w:eastAsia="Times New Roman" w:cs="Arial"/>
          <w:szCs w:val="24"/>
          <w:lang w:eastAsia="es-MX"/>
        </w:rPr>
      </w:pPr>
    </w:p>
    <w:p w14:paraId="7D46EDE5" w14:textId="069A9C0F" w:rsidR="000A77CF" w:rsidRPr="000A77CF" w:rsidRDefault="000A77CF" w:rsidP="00CC0743">
      <w:pPr>
        <w:pStyle w:val="Ttulo3"/>
        <w:numPr>
          <w:ilvl w:val="2"/>
          <w:numId w:val="18"/>
        </w:numPr>
        <w:rPr>
          <w:rFonts w:eastAsia="Times New Roman"/>
          <w:lang w:eastAsia="es-MX"/>
        </w:rPr>
      </w:pPr>
      <w:bookmarkStart w:id="51" w:name="_Toc151316009"/>
      <w:r w:rsidRPr="000A77CF">
        <w:rPr>
          <w:rFonts w:eastAsia="Times New Roman"/>
          <w:lang w:eastAsia="es-MX"/>
        </w:rPr>
        <w:t>Diseño y creación de la tabla que contiene los datos consolidados</w:t>
      </w:r>
      <w:bookmarkEnd w:id="51"/>
      <w:r w:rsidRPr="000A77CF">
        <w:rPr>
          <w:rFonts w:eastAsia="Times New Roman"/>
          <w:lang w:eastAsia="es-MX"/>
        </w:rPr>
        <w:t> </w:t>
      </w:r>
    </w:p>
    <w:p w14:paraId="2521605B"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374151"/>
          <w:szCs w:val="24"/>
          <w:lang w:eastAsia="es-MX"/>
        </w:rPr>
        <w:t>Para el diseño de la tabla, se tuvieron en cuenta las 51 columnas que incluía la data set, el diseño de la entidad llamada RESULTADOS_SABER_11 se observa en la Fig. 3:</w:t>
      </w:r>
    </w:p>
    <w:p w14:paraId="4A2019B2" w14:textId="354E4E98" w:rsidR="000A77CF" w:rsidRPr="0053030E" w:rsidRDefault="0053030E" w:rsidP="0053030E">
      <w:pPr>
        <w:pStyle w:val="Descripcin"/>
        <w:jc w:val="center"/>
        <w:rPr>
          <w:rFonts w:eastAsia="Times New Roman" w:cs="Arial"/>
          <w:color w:val="auto"/>
          <w:sz w:val="24"/>
          <w:szCs w:val="24"/>
          <w:lang w:eastAsia="es-MX"/>
        </w:rPr>
      </w:pPr>
      <w:bookmarkStart w:id="52" w:name="_Toc151316056"/>
      <w:r w:rsidRPr="0053030E">
        <w:rPr>
          <w:color w:val="auto"/>
          <w:sz w:val="24"/>
          <w:szCs w:val="24"/>
        </w:rPr>
        <w:lastRenderedPageBreak/>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21</w:t>
      </w:r>
      <w:r w:rsidRPr="0053030E">
        <w:rPr>
          <w:color w:val="auto"/>
          <w:sz w:val="24"/>
          <w:szCs w:val="24"/>
        </w:rPr>
        <w:fldChar w:fldCharType="end"/>
      </w:r>
      <w:r w:rsidRPr="0053030E">
        <w:rPr>
          <w:color w:val="auto"/>
          <w:sz w:val="24"/>
          <w:szCs w:val="24"/>
        </w:rPr>
        <w:t>. Entidad para almacenar los datos del data set</w:t>
      </w:r>
      <w:bookmarkEnd w:id="52"/>
    </w:p>
    <w:p w14:paraId="5E2D726A" w14:textId="5C306106"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374151"/>
          <w:szCs w:val="24"/>
          <w:lang w:eastAsia="es-MX"/>
        </w:rPr>
        <w:t> </w:t>
      </w:r>
      <w:r w:rsidRPr="000A77CF">
        <w:rPr>
          <w:rFonts w:eastAsia="Times New Roman" w:cs="Arial"/>
          <w:color w:val="374151"/>
          <w:szCs w:val="24"/>
          <w:bdr w:val="none" w:sz="0" w:space="0" w:color="auto" w:frame="1"/>
          <w:lang w:eastAsia="es-MX"/>
        </w:rPr>
        <w:fldChar w:fldCharType="begin"/>
      </w:r>
      <w:r w:rsidRPr="000A77CF">
        <w:rPr>
          <w:rFonts w:eastAsia="Times New Roman" w:cs="Arial"/>
          <w:color w:val="374151"/>
          <w:szCs w:val="24"/>
          <w:bdr w:val="none" w:sz="0" w:space="0" w:color="auto" w:frame="1"/>
          <w:lang w:eastAsia="es-MX"/>
        </w:rPr>
        <w:instrText xml:space="preserve"> INCLUDEPICTURE "https://lh7-us.googleusercontent.com/6z_Mr46_dv52aAw1ZS61V-uyYVour5Eb0KYEPugbUc58c5e4lFn8_LfcTjeDqZVCk43u3Jf_6SVUJIBqZ1dDd9LPB9NF_jB0TAMvtUF6oJAJebh211x41ovcFgfzgiHA3Lt-hP3_6meTlSeQujBSMA" \* MERGEFORMATINET </w:instrText>
      </w:r>
      <w:r w:rsidRPr="000A77CF">
        <w:rPr>
          <w:rFonts w:eastAsia="Times New Roman" w:cs="Arial"/>
          <w:color w:val="374151"/>
          <w:szCs w:val="24"/>
          <w:bdr w:val="none" w:sz="0" w:space="0" w:color="auto" w:frame="1"/>
          <w:lang w:eastAsia="es-MX"/>
        </w:rPr>
        <w:fldChar w:fldCharType="separate"/>
      </w:r>
      <w:r w:rsidRPr="00D62EDC">
        <w:rPr>
          <w:rFonts w:eastAsia="Times New Roman" w:cs="Arial"/>
          <w:noProof/>
          <w:color w:val="374151"/>
          <w:szCs w:val="24"/>
          <w:bdr w:val="none" w:sz="0" w:space="0" w:color="auto" w:frame="1"/>
          <w:lang w:eastAsia="es-MX"/>
        </w:rPr>
        <w:drawing>
          <wp:inline distT="0" distB="0" distL="0" distR="0" wp14:anchorId="089AD254" wp14:editId="0EF4538C">
            <wp:extent cx="3223260" cy="5138988"/>
            <wp:effectExtent l="0" t="0" r="0" b="5080"/>
            <wp:docPr id="324875226" name="Imagen 32487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7810" cy="5146242"/>
                    </a:xfrm>
                    <a:prstGeom prst="rect">
                      <a:avLst/>
                    </a:prstGeom>
                    <a:noFill/>
                    <a:ln>
                      <a:noFill/>
                    </a:ln>
                  </pic:spPr>
                </pic:pic>
              </a:graphicData>
            </a:graphic>
          </wp:inline>
        </w:drawing>
      </w:r>
      <w:r w:rsidRPr="000A77CF">
        <w:rPr>
          <w:rFonts w:eastAsia="Times New Roman" w:cs="Arial"/>
          <w:color w:val="374151"/>
          <w:szCs w:val="24"/>
          <w:bdr w:val="none" w:sz="0" w:space="0" w:color="auto" w:frame="1"/>
          <w:lang w:eastAsia="es-MX"/>
        </w:rPr>
        <w:fldChar w:fldCharType="end"/>
      </w:r>
    </w:p>
    <w:p w14:paraId="108B2A52" w14:textId="720B4814" w:rsidR="000A77CF" w:rsidRPr="000A77CF" w:rsidRDefault="000A77CF" w:rsidP="00CC0743">
      <w:pPr>
        <w:pStyle w:val="Ttulo3"/>
        <w:numPr>
          <w:ilvl w:val="2"/>
          <w:numId w:val="18"/>
        </w:numPr>
        <w:rPr>
          <w:rFonts w:eastAsia="Times New Roman"/>
          <w:lang w:eastAsia="es-MX"/>
        </w:rPr>
      </w:pPr>
      <w:bookmarkStart w:id="53" w:name="_Toc151316010"/>
      <w:r w:rsidRPr="000A77CF">
        <w:rPr>
          <w:rFonts w:eastAsia="Times New Roman"/>
          <w:lang w:eastAsia="es-MX"/>
        </w:rPr>
        <w:t>Diseño de la transformación y carga de los datos fuente a la base de datos</w:t>
      </w:r>
      <w:bookmarkEnd w:id="53"/>
    </w:p>
    <w:p w14:paraId="45E34F26" w14:textId="77777777" w:rsidR="000A77CF" w:rsidRPr="000A77CF" w:rsidRDefault="000A77CF" w:rsidP="006D5861">
      <w:pPr>
        <w:spacing w:after="0" w:line="240" w:lineRule="auto"/>
        <w:jc w:val="left"/>
        <w:rPr>
          <w:rFonts w:eastAsia="Times New Roman" w:cs="Arial"/>
          <w:szCs w:val="24"/>
          <w:lang w:eastAsia="es-MX"/>
        </w:rPr>
      </w:pPr>
    </w:p>
    <w:p w14:paraId="3C6049F5" w14:textId="77777777" w:rsidR="000A77CF" w:rsidRDefault="000A77CF" w:rsidP="006D5861">
      <w:pPr>
        <w:spacing w:after="0" w:line="240" w:lineRule="auto"/>
        <w:rPr>
          <w:rFonts w:eastAsia="Times New Roman" w:cs="Arial"/>
          <w:color w:val="000000"/>
          <w:szCs w:val="24"/>
          <w:lang w:eastAsia="es-MX"/>
        </w:rPr>
      </w:pPr>
      <w:r w:rsidRPr="000A77CF">
        <w:rPr>
          <w:rFonts w:eastAsia="Times New Roman" w:cs="Arial"/>
          <w:color w:val="000000"/>
          <w:szCs w:val="24"/>
          <w:lang w:eastAsia="es-MX"/>
        </w:rPr>
        <w:t>La herramienta seleccionada para la extracción, transformación y carga de datos es Visual Studio, donde se creó un proyecto SSIS (SQL Server Integration Services). Esta plataforma (SSIS) permite realizar transformaciones e integración de datos. A continuación, se describe el data flow desarrollado, el cual se puede visualizar en la Fig. 4:</w:t>
      </w:r>
    </w:p>
    <w:p w14:paraId="4096BDFA" w14:textId="77777777" w:rsidR="003E67B0" w:rsidRPr="000A77CF" w:rsidRDefault="003E67B0" w:rsidP="006D5861">
      <w:pPr>
        <w:spacing w:after="0" w:line="240" w:lineRule="auto"/>
        <w:rPr>
          <w:rFonts w:eastAsia="Times New Roman" w:cs="Arial"/>
          <w:szCs w:val="24"/>
          <w:lang w:eastAsia="es-MX"/>
        </w:rPr>
      </w:pPr>
    </w:p>
    <w:p w14:paraId="3456AFC2" w14:textId="77777777" w:rsidR="001E3D8B" w:rsidRDefault="000A77CF" w:rsidP="006D5861">
      <w:pPr>
        <w:pStyle w:val="Prrafodelista"/>
        <w:numPr>
          <w:ilvl w:val="0"/>
          <w:numId w:val="17"/>
        </w:numPr>
        <w:spacing w:after="0" w:line="240" w:lineRule="auto"/>
        <w:rPr>
          <w:rFonts w:eastAsia="Times New Roman" w:cs="Arial"/>
          <w:color w:val="000000"/>
          <w:szCs w:val="24"/>
          <w:lang w:eastAsia="es-MX"/>
        </w:rPr>
      </w:pPr>
      <w:r w:rsidRPr="001E3D8B">
        <w:rPr>
          <w:rFonts w:eastAsia="Times New Roman" w:cs="Arial"/>
          <w:color w:val="000000"/>
          <w:szCs w:val="24"/>
          <w:lang w:eastAsia="es-MX"/>
        </w:rPr>
        <w:t>Extracción de los datos (FF_SABER_11): Esta extracción de los datos se hizo desde el almacén de datos que para este caso fue la data set que se descargó en la plataforma de Datos abiertos del gobierno de Colombia.</w:t>
      </w:r>
    </w:p>
    <w:p w14:paraId="12488591" w14:textId="77777777" w:rsidR="001E3D8B" w:rsidRDefault="001E3D8B" w:rsidP="006D5861">
      <w:pPr>
        <w:pStyle w:val="Prrafodelista"/>
        <w:spacing w:after="0" w:line="240" w:lineRule="auto"/>
        <w:rPr>
          <w:rFonts w:eastAsia="Times New Roman" w:cs="Arial"/>
          <w:color w:val="000000"/>
          <w:szCs w:val="24"/>
          <w:lang w:eastAsia="es-MX"/>
        </w:rPr>
      </w:pPr>
    </w:p>
    <w:p w14:paraId="1D0374A4" w14:textId="77777777" w:rsidR="001E3D8B" w:rsidRDefault="001E3D8B" w:rsidP="006D5861">
      <w:pPr>
        <w:pStyle w:val="Prrafodelista"/>
        <w:numPr>
          <w:ilvl w:val="0"/>
          <w:numId w:val="17"/>
        </w:numPr>
        <w:spacing w:after="0" w:line="240" w:lineRule="auto"/>
        <w:rPr>
          <w:rFonts w:eastAsia="Times New Roman" w:cs="Arial"/>
          <w:color w:val="000000"/>
          <w:szCs w:val="24"/>
          <w:lang w:eastAsia="es-MX"/>
        </w:rPr>
      </w:pPr>
      <w:r>
        <w:rPr>
          <w:rFonts w:eastAsia="Times New Roman" w:cs="Arial"/>
          <w:color w:val="000000"/>
          <w:szCs w:val="24"/>
          <w:lang w:eastAsia="es-MX"/>
        </w:rPr>
        <w:t>T</w:t>
      </w:r>
      <w:r w:rsidR="000A77CF" w:rsidRPr="001E3D8B">
        <w:rPr>
          <w:rFonts w:eastAsia="Times New Roman" w:cs="Arial"/>
          <w:color w:val="000000"/>
          <w:szCs w:val="24"/>
          <w:lang w:eastAsia="es-MX"/>
        </w:rPr>
        <w:t>ransformación de los datos (Derivated Column): En este proceso se modifican y limpian los datos antes de cargarlos a la tabla destino.</w:t>
      </w:r>
    </w:p>
    <w:p w14:paraId="289E6D4E" w14:textId="77777777" w:rsidR="001E3D8B" w:rsidRPr="001E3D8B" w:rsidRDefault="001E3D8B" w:rsidP="006D5861">
      <w:pPr>
        <w:pStyle w:val="Prrafodelista"/>
        <w:spacing w:line="240" w:lineRule="auto"/>
        <w:rPr>
          <w:rFonts w:eastAsia="Times New Roman" w:cs="Arial"/>
          <w:color w:val="000000"/>
          <w:szCs w:val="24"/>
          <w:lang w:eastAsia="es-MX"/>
        </w:rPr>
      </w:pPr>
    </w:p>
    <w:p w14:paraId="2C1ADF20" w14:textId="4CF2168D" w:rsidR="000A77CF" w:rsidRPr="001E3D8B" w:rsidRDefault="000A77CF" w:rsidP="006D5861">
      <w:pPr>
        <w:pStyle w:val="Prrafodelista"/>
        <w:numPr>
          <w:ilvl w:val="0"/>
          <w:numId w:val="17"/>
        </w:numPr>
        <w:spacing w:after="0" w:line="240" w:lineRule="auto"/>
        <w:rPr>
          <w:rFonts w:eastAsia="Times New Roman" w:cs="Arial"/>
          <w:color w:val="000000"/>
          <w:szCs w:val="24"/>
          <w:lang w:eastAsia="es-MX"/>
        </w:rPr>
      </w:pPr>
      <w:r w:rsidRPr="001E3D8B">
        <w:rPr>
          <w:rFonts w:eastAsia="Times New Roman" w:cs="Arial"/>
          <w:color w:val="000000"/>
          <w:szCs w:val="24"/>
          <w:lang w:eastAsia="es-MX"/>
        </w:rPr>
        <w:t>Carga de datos (OLE DB Destination):  Carga de datos transformados en la tabla destino </w:t>
      </w:r>
    </w:p>
    <w:p w14:paraId="1DEE96A2" w14:textId="77777777" w:rsidR="000A77CF" w:rsidRPr="000A77CF" w:rsidRDefault="000A77CF" w:rsidP="006D5861">
      <w:pPr>
        <w:spacing w:after="0" w:line="240" w:lineRule="auto"/>
        <w:jc w:val="left"/>
        <w:rPr>
          <w:rFonts w:eastAsia="Times New Roman" w:cs="Arial"/>
          <w:szCs w:val="24"/>
          <w:lang w:eastAsia="es-MX"/>
        </w:rPr>
      </w:pPr>
    </w:p>
    <w:p w14:paraId="65158DAE" w14:textId="416A7D1B" w:rsidR="000A77CF" w:rsidRPr="0053030E" w:rsidRDefault="0053030E" w:rsidP="0053030E">
      <w:pPr>
        <w:pStyle w:val="Descripcin"/>
        <w:jc w:val="center"/>
        <w:rPr>
          <w:rFonts w:eastAsia="Times New Roman" w:cs="Arial"/>
          <w:i w:val="0"/>
          <w:iCs w:val="0"/>
          <w:color w:val="auto"/>
          <w:sz w:val="24"/>
          <w:szCs w:val="36"/>
          <w:lang w:eastAsia="es-MX"/>
        </w:rPr>
      </w:pPr>
      <w:bookmarkStart w:id="54" w:name="_Toc151316057"/>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22</w:t>
      </w:r>
      <w:r w:rsidRPr="0053030E">
        <w:rPr>
          <w:color w:val="auto"/>
          <w:sz w:val="24"/>
          <w:szCs w:val="24"/>
        </w:rPr>
        <w:fldChar w:fldCharType="end"/>
      </w:r>
      <w:r w:rsidRPr="0053030E">
        <w:rPr>
          <w:color w:val="auto"/>
          <w:sz w:val="24"/>
          <w:szCs w:val="24"/>
        </w:rPr>
        <w:t>. Flujo para la ingesta de datos</w:t>
      </w:r>
      <w:bookmarkEnd w:id="54"/>
    </w:p>
    <w:p w14:paraId="06E93B55"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"https://lh7-us.googleusercontent.com/evOqVnHncyYW9KRAqYnhUd37t5SbXcRARHUl5LRzgyvcmu5Pqhu7dZrBQWdeGe7wBtkc3Sx9dnLeVEUc2cNispcFTnXvLD17Mz11AYamOMl3-3cDTpC-1Tfc-VMRAiRj8TBJsDl8FPidoxXmCBSIew"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714443C5" wp14:editId="3CC22B00">
            <wp:extent cx="3702685" cy="2209800"/>
            <wp:effectExtent l="0" t="0" r="0" b="0"/>
            <wp:docPr id="855644909" name="Imagen 8556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17200"/>
                    <a:stretch/>
                  </pic:blipFill>
                  <pic:spPr bwMode="auto">
                    <a:xfrm>
                      <a:off x="0" y="0"/>
                      <a:ext cx="3712284" cy="2215529"/>
                    </a:xfrm>
                    <a:prstGeom prst="rect">
                      <a:avLst/>
                    </a:prstGeom>
                    <a:noFill/>
                    <a:ln>
                      <a:noFill/>
                    </a:ln>
                    <a:extLst>
                      <a:ext uri="{53640926-AAD7-44D8-BBD7-CCE9431645EC}">
                        <a14:shadowObscured xmlns:a14="http://schemas.microsoft.com/office/drawing/2010/main"/>
                      </a:ext>
                    </a:extLst>
                  </pic:spPr>
                </pic:pic>
              </a:graphicData>
            </a:graphic>
          </wp:inline>
        </w:drawing>
      </w:r>
      <w:r w:rsidRPr="000A77CF">
        <w:rPr>
          <w:rFonts w:eastAsia="Times New Roman" w:cs="Arial"/>
          <w:color w:val="000000"/>
          <w:szCs w:val="24"/>
          <w:bdr w:val="none" w:sz="0" w:space="0" w:color="auto" w:frame="1"/>
          <w:lang w:eastAsia="es-MX"/>
        </w:rPr>
        <w:fldChar w:fldCharType="end"/>
      </w:r>
    </w:p>
    <w:p w14:paraId="3C95EDAB" w14:textId="77777777" w:rsidR="000A77CF" w:rsidRDefault="000A77CF" w:rsidP="006D5861">
      <w:pPr>
        <w:spacing w:after="0" w:line="240" w:lineRule="auto"/>
        <w:jc w:val="left"/>
        <w:rPr>
          <w:rFonts w:eastAsia="Times New Roman" w:cs="Arial"/>
          <w:szCs w:val="24"/>
          <w:lang w:eastAsia="es-MX"/>
        </w:rPr>
      </w:pPr>
    </w:p>
    <w:p w14:paraId="1E3B069A" w14:textId="77777777" w:rsidR="001E3D8B" w:rsidRPr="000A77CF" w:rsidRDefault="001E3D8B" w:rsidP="006D5861">
      <w:pPr>
        <w:spacing w:after="0" w:line="240" w:lineRule="auto"/>
        <w:jc w:val="left"/>
        <w:rPr>
          <w:rFonts w:eastAsia="Times New Roman" w:cs="Arial"/>
          <w:szCs w:val="24"/>
          <w:lang w:eastAsia="es-MX"/>
        </w:rPr>
      </w:pPr>
    </w:p>
    <w:p w14:paraId="5ECB7F07"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t xml:space="preserve">La Fig. 5 evidencia el resultado de la ejecución del flujo de la ingesta de datos desde el data set hasta la entidad </w:t>
      </w:r>
      <w:r w:rsidRPr="000A77CF">
        <w:rPr>
          <w:rFonts w:eastAsia="Times New Roman" w:cs="Arial"/>
          <w:color w:val="374151"/>
          <w:szCs w:val="24"/>
          <w:lang w:eastAsia="es-MX"/>
        </w:rPr>
        <w:t xml:space="preserve">RESULTADOS_SABER_11 </w:t>
      </w:r>
      <w:r w:rsidRPr="000A77CF">
        <w:rPr>
          <w:rFonts w:eastAsia="Times New Roman" w:cs="Arial"/>
          <w:color w:val="000000"/>
          <w:szCs w:val="24"/>
          <w:lang w:eastAsia="es-MX"/>
        </w:rPr>
        <w:t>en la base de datos. </w:t>
      </w:r>
    </w:p>
    <w:p w14:paraId="3FD51B71" w14:textId="77777777" w:rsidR="000A77CF" w:rsidRDefault="000A77CF" w:rsidP="006D5861">
      <w:pPr>
        <w:spacing w:after="0" w:line="240" w:lineRule="auto"/>
        <w:jc w:val="left"/>
        <w:rPr>
          <w:rFonts w:eastAsia="Times New Roman" w:cs="Arial"/>
          <w:szCs w:val="24"/>
          <w:lang w:eastAsia="es-MX"/>
        </w:rPr>
      </w:pPr>
    </w:p>
    <w:p w14:paraId="6D8A871A" w14:textId="26AB8F8E" w:rsidR="000A77CF" w:rsidRPr="0053030E" w:rsidRDefault="0053030E" w:rsidP="0053030E">
      <w:pPr>
        <w:pStyle w:val="Descripcin"/>
        <w:jc w:val="center"/>
        <w:rPr>
          <w:rFonts w:eastAsia="Times New Roman" w:cs="Arial"/>
          <w:color w:val="auto"/>
          <w:sz w:val="24"/>
          <w:szCs w:val="24"/>
          <w:lang w:eastAsia="es-MX"/>
        </w:rPr>
      </w:pPr>
      <w:bookmarkStart w:id="55" w:name="_Toc151316058"/>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23</w:t>
      </w:r>
      <w:r w:rsidRPr="0053030E">
        <w:rPr>
          <w:color w:val="auto"/>
          <w:sz w:val="24"/>
          <w:szCs w:val="24"/>
        </w:rPr>
        <w:fldChar w:fldCharType="end"/>
      </w:r>
      <w:r w:rsidRPr="0053030E">
        <w:rPr>
          <w:color w:val="auto"/>
          <w:sz w:val="24"/>
          <w:szCs w:val="24"/>
        </w:rPr>
        <w:t>. Ejecución del flujo de ingesta de datos</w:t>
      </w:r>
      <w:bookmarkEnd w:id="55"/>
    </w:p>
    <w:p w14:paraId="766DF477"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"https://lh7-us.googleusercontent.com/8s8zNc6fD9fhT_ctNNbr01FTAmYvpJUKbDpsuXw1SXgWv6agUDI7Xi8Drl8iIa2iFxc0S6zAWfaHpwUlcX-SLH4rBHDiWL35Sp6i4vxHjm7TKwYLStCih0kr7oQScpvyp47zolMf0o9I7YScvAHoEA"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18A417C0" wp14:editId="7917FC76">
            <wp:extent cx="4515058" cy="2865120"/>
            <wp:effectExtent l="0" t="0" r="0" b="0"/>
            <wp:docPr id="357245477" name="Imagen 35724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b="14820"/>
                    <a:stretch/>
                  </pic:blipFill>
                  <pic:spPr bwMode="auto">
                    <a:xfrm>
                      <a:off x="0" y="0"/>
                      <a:ext cx="4532138" cy="2875958"/>
                    </a:xfrm>
                    <a:prstGeom prst="rect">
                      <a:avLst/>
                    </a:prstGeom>
                    <a:noFill/>
                    <a:ln>
                      <a:noFill/>
                    </a:ln>
                    <a:extLst>
                      <a:ext uri="{53640926-AAD7-44D8-BBD7-CCE9431645EC}">
                        <a14:shadowObscured xmlns:a14="http://schemas.microsoft.com/office/drawing/2010/main"/>
                      </a:ext>
                    </a:extLst>
                  </pic:spPr>
                </pic:pic>
              </a:graphicData>
            </a:graphic>
          </wp:inline>
        </w:drawing>
      </w:r>
      <w:r w:rsidRPr="000A77CF">
        <w:rPr>
          <w:rFonts w:eastAsia="Times New Roman" w:cs="Arial"/>
          <w:color w:val="000000"/>
          <w:szCs w:val="24"/>
          <w:bdr w:val="none" w:sz="0" w:space="0" w:color="auto" w:frame="1"/>
          <w:lang w:eastAsia="es-MX"/>
        </w:rPr>
        <w:fldChar w:fldCharType="end"/>
      </w:r>
    </w:p>
    <w:p w14:paraId="73487B61" w14:textId="77777777" w:rsidR="000A77CF" w:rsidRPr="000A77CF" w:rsidRDefault="000A77CF" w:rsidP="006D5861">
      <w:pPr>
        <w:spacing w:after="240" w:line="240" w:lineRule="auto"/>
        <w:jc w:val="left"/>
        <w:rPr>
          <w:rFonts w:eastAsia="Times New Roman" w:cs="Arial"/>
          <w:szCs w:val="24"/>
          <w:lang w:eastAsia="es-MX"/>
        </w:rPr>
      </w:pPr>
    </w:p>
    <w:p w14:paraId="3EB225B5"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t xml:space="preserve">Por último, en la Fig. 6 se muestran la consulta de los datos cargados en la tabla </w:t>
      </w:r>
      <w:r w:rsidRPr="000A77CF">
        <w:rPr>
          <w:rFonts w:eastAsia="Times New Roman" w:cs="Arial"/>
          <w:color w:val="374151"/>
          <w:szCs w:val="24"/>
          <w:lang w:eastAsia="es-MX"/>
        </w:rPr>
        <w:t>RESULTADOS_SABER_11</w:t>
      </w:r>
      <w:r w:rsidRPr="000A77CF">
        <w:rPr>
          <w:rFonts w:eastAsia="Times New Roman" w:cs="Arial"/>
          <w:color w:val="000000"/>
          <w:szCs w:val="24"/>
          <w:lang w:eastAsia="es-MX"/>
        </w:rPr>
        <w:t xml:space="preserve"> en el gestor de base de datos SQL Server. </w:t>
      </w:r>
    </w:p>
    <w:p w14:paraId="535D7921" w14:textId="77777777" w:rsidR="000A77CF" w:rsidRPr="000A77CF" w:rsidRDefault="000A77CF" w:rsidP="006D5861">
      <w:pPr>
        <w:spacing w:after="0" w:line="240" w:lineRule="auto"/>
        <w:jc w:val="left"/>
        <w:rPr>
          <w:rFonts w:eastAsia="Times New Roman" w:cs="Arial"/>
          <w:szCs w:val="24"/>
          <w:lang w:eastAsia="es-MX"/>
        </w:rPr>
      </w:pPr>
    </w:p>
    <w:p w14:paraId="43FCC1CD" w14:textId="5B33EE19" w:rsidR="000A77CF" w:rsidRPr="0053030E" w:rsidRDefault="0053030E" w:rsidP="0053030E">
      <w:pPr>
        <w:pStyle w:val="Descripcin"/>
        <w:jc w:val="center"/>
        <w:rPr>
          <w:rFonts w:eastAsia="Times New Roman" w:cs="Arial"/>
          <w:i w:val="0"/>
          <w:iCs w:val="0"/>
          <w:color w:val="auto"/>
          <w:sz w:val="24"/>
          <w:szCs w:val="24"/>
          <w:lang w:eastAsia="es-MX"/>
        </w:rPr>
      </w:pPr>
      <w:bookmarkStart w:id="56" w:name="_Toc151316059"/>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24</w:t>
      </w:r>
      <w:r w:rsidRPr="0053030E">
        <w:rPr>
          <w:color w:val="auto"/>
          <w:sz w:val="24"/>
          <w:szCs w:val="24"/>
        </w:rPr>
        <w:fldChar w:fldCharType="end"/>
      </w:r>
      <w:r w:rsidRPr="0053030E">
        <w:rPr>
          <w:color w:val="auto"/>
          <w:sz w:val="24"/>
          <w:szCs w:val="24"/>
        </w:rPr>
        <w:t>. Consulta en la base de datos</w:t>
      </w:r>
      <w:bookmarkEnd w:id="56"/>
    </w:p>
    <w:p w14:paraId="4F29A6BE" w14:textId="77777777" w:rsidR="001E3D8B" w:rsidRPr="000A77CF" w:rsidRDefault="001E3D8B" w:rsidP="006D5861">
      <w:pPr>
        <w:spacing w:after="0" w:line="240" w:lineRule="auto"/>
        <w:jc w:val="center"/>
        <w:rPr>
          <w:rFonts w:eastAsia="Times New Roman" w:cs="Arial"/>
          <w:szCs w:val="24"/>
          <w:lang w:eastAsia="es-MX"/>
        </w:rPr>
      </w:pPr>
    </w:p>
    <w:p w14:paraId="52A3B501"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"https://lh7-us.googleusercontent.com/obTEP_zUHIRg6h46QslJcP0QbXfm46Qcqy88mKZ9zC3oYT_8_ebZvKoeQAoWWzY1m-2HtQEuDhNrL6iRf7FjuoesjJRVPzH1xA8niSCZOzyZaGnFtbHPOffh_gg47FsdpBqmt5DnEqWVHUxRLA6h0Q"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8BF5D4D" wp14:editId="51C5A2CE">
            <wp:extent cx="4051935" cy="2693037"/>
            <wp:effectExtent l="0" t="0" r="5715" b="0"/>
            <wp:docPr id="1748987353" name="Imagen 174898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1935" cy="2693037"/>
                    </a:xfrm>
                    <a:prstGeom prst="rect">
                      <a:avLst/>
                    </a:prstGeom>
                    <a:noFill/>
                    <a:ln>
                      <a:noFill/>
                    </a:ln>
                  </pic:spPr>
                </pic:pic>
              </a:graphicData>
            </a:graphic>
          </wp:inline>
        </w:drawing>
      </w:r>
      <w:r w:rsidRPr="000A77CF">
        <w:rPr>
          <w:rFonts w:eastAsia="Times New Roman" w:cs="Arial"/>
          <w:color w:val="000000"/>
          <w:szCs w:val="24"/>
          <w:bdr w:val="none" w:sz="0" w:space="0" w:color="auto" w:frame="1"/>
          <w:lang w:eastAsia="es-MX"/>
        </w:rPr>
        <w:fldChar w:fldCharType="end"/>
      </w:r>
    </w:p>
    <w:p w14:paraId="6D63D7E7" w14:textId="56D7B19C" w:rsidR="000A77CF" w:rsidRPr="000A77CF" w:rsidRDefault="000A77CF" w:rsidP="00CC0743">
      <w:pPr>
        <w:pStyle w:val="Ttulo2"/>
        <w:numPr>
          <w:ilvl w:val="1"/>
          <w:numId w:val="18"/>
        </w:numPr>
        <w:rPr>
          <w:rFonts w:eastAsia="Times New Roman"/>
          <w:lang w:eastAsia="es-MX"/>
        </w:rPr>
      </w:pPr>
      <w:bookmarkStart w:id="57" w:name="_Toc151316011"/>
      <w:r w:rsidRPr="000A77CF">
        <w:rPr>
          <w:rFonts w:eastAsia="Times New Roman"/>
          <w:lang w:eastAsia="es-MX"/>
        </w:rPr>
        <w:t>Análisis de los datos recolectados</w:t>
      </w:r>
      <w:bookmarkEnd w:id="57"/>
    </w:p>
    <w:p w14:paraId="2A5EB261"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t>La dataset de la fuente presenta algunos problemas de calidad de los datos. En primera instancia, se identificó que algunos registros no tienen puntuación para matemáticas, sociales, ciencias naturales, lectura crítica, ni para puntuación global. Observe Fig. 7. </w:t>
      </w:r>
    </w:p>
    <w:p w14:paraId="0DEDF7A7" w14:textId="77777777" w:rsidR="000A77CF" w:rsidRPr="000A77CF" w:rsidRDefault="000A77CF" w:rsidP="006D5861">
      <w:pPr>
        <w:spacing w:after="0" w:line="240" w:lineRule="auto"/>
        <w:jc w:val="left"/>
        <w:rPr>
          <w:rFonts w:eastAsia="Times New Roman" w:cs="Arial"/>
          <w:szCs w:val="24"/>
          <w:lang w:eastAsia="es-MX"/>
        </w:rPr>
      </w:pPr>
    </w:p>
    <w:p w14:paraId="78A648D8" w14:textId="334668E7" w:rsidR="000A77CF" w:rsidRPr="000A77CF" w:rsidRDefault="0053030E" w:rsidP="0053030E">
      <w:pPr>
        <w:pStyle w:val="Descripcin"/>
        <w:jc w:val="center"/>
        <w:rPr>
          <w:rFonts w:eastAsia="Times New Roman" w:cs="Arial"/>
          <w:szCs w:val="24"/>
          <w:lang w:eastAsia="es-MX"/>
        </w:rPr>
      </w:pPr>
      <w:bookmarkStart w:id="58" w:name="_Toc151316060"/>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25</w:t>
      </w:r>
      <w:r w:rsidRPr="0053030E">
        <w:rPr>
          <w:color w:val="auto"/>
          <w:sz w:val="24"/>
          <w:szCs w:val="24"/>
        </w:rPr>
        <w:fldChar w:fldCharType="end"/>
      </w:r>
      <w:r w:rsidRPr="0053030E">
        <w:rPr>
          <w:color w:val="auto"/>
          <w:sz w:val="24"/>
          <w:szCs w:val="24"/>
        </w:rPr>
        <w:t>. Problemas de calidad en puntuaciones</w:t>
      </w:r>
      <w:bookmarkEnd w:id="58"/>
    </w:p>
    <w:p w14:paraId="1E458314"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"https://lh7-us.googleusercontent.com/0jDMS-TXCubUzD5KnNB4Q8KKEpi8XbTsjtmwf5GmUPAezbqa5aUAqIKc4NJS3kkWUcp9Ua36TtjT0H0Gd7wqGCLAYa-DIuVPZSh4HvP92PgXgu4cmtGwNAavrckCvpaae4DscPwHMboU13v_lNcEOQ"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5B7A8F89" wp14:editId="19CB2DDD">
            <wp:extent cx="3943350" cy="1984455"/>
            <wp:effectExtent l="0" t="0" r="0" b="0"/>
            <wp:docPr id="954350080" name="Imagen 95435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2061" cy="1998904"/>
                    </a:xfrm>
                    <a:prstGeom prst="rect">
                      <a:avLst/>
                    </a:prstGeom>
                    <a:noFill/>
                    <a:ln>
                      <a:noFill/>
                    </a:ln>
                  </pic:spPr>
                </pic:pic>
              </a:graphicData>
            </a:graphic>
          </wp:inline>
        </w:drawing>
      </w:r>
      <w:r w:rsidRPr="000A77CF">
        <w:rPr>
          <w:rFonts w:eastAsia="Times New Roman" w:cs="Arial"/>
          <w:color w:val="000000"/>
          <w:szCs w:val="24"/>
          <w:bdr w:val="none" w:sz="0" w:space="0" w:color="auto" w:frame="1"/>
          <w:lang w:eastAsia="es-MX"/>
        </w:rPr>
        <w:fldChar w:fldCharType="end"/>
      </w:r>
    </w:p>
    <w:p w14:paraId="6BC24C70" w14:textId="77777777" w:rsidR="001E3D8B" w:rsidRDefault="001E3D8B" w:rsidP="006D5861">
      <w:pPr>
        <w:spacing w:after="0" w:line="240" w:lineRule="auto"/>
        <w:rPr>
          <w:rFonts w:eastAsia="Times New Roman" w:cs="Arial"/>
          <w:color w:val="000000"/>
          <w:szCs w:val="24"/>
          <w:lang w:eastAsia="es-MX"/>
        </w:rPr>
      </w:pPr>
    </w:p>
    <w:p w14:paraId="17FB4B0B"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lastRenderedPageBreak/>
        <w:t>Teniendo en cuenta que estos valores se almacenan en la base de datos como valores enteros, los valores de dichas columnas se filtran y se validan, si el valor es un carácter vacío o nulo lo convierte en cero. Observe Fig. 8.</w:t>
      </w:r>
    </w:p>
    <w:p w14:paraId="1E7A9D1F" w14:textId="77777777" w:rsidR="000A77CF" w:rsidRPr="000A77CF" w:rsidRDefault="000A77CF" w:rsidP="006D5861">
      <w:pPr>
        <w:spacing w:after="0" w:line="240" w:lineRule="auto"/>
        <w:jc w:val="left"/>
        <w:rPr>
          <w:rFonts w:eastAsia="Times New Roman" w:cs="Arial"/>
          <w:szCs w:val="24"/>
          <w:lang w:eastAsia="es-MX"/>
        </w:rPr>
      </w:pPr>
    </w:p>
    <w:p w14:paraId="1AFC3E1A" w14:textId="176195AC" w:rsidR="000A77CF" w:rsidRPr="000A77CF" w:rsidRDefault="0053030E" w:rsidP="0053030E">
      <w:pPr>
        <w:pStyle w:val="Descripcin"/>
        <w:jc w:val="center"/>
        <w:rPr>
          <w:rFonts w:eastAsia="Times New Roman" w:cs="Arial"/>
          <w:szCs w:val="24"/>
          <w:lang w:eastAsia="es-MX"/>
        </w:rPr>
      </w:pPr>
      <w:bookmarkStart w:id="59" w:name="_Toc151316061"/>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26</w:t>
      </w:r>
      <w:r w:rsidRPr="0053030E">
        <w:rPr>
          <w:color w:val="auto"/>
          <w:sz w:val="24"/>
          <w:szCs w:val="24"/>
        </w:rPr>
        <w:fldChar w:fldCharType="end"/>
      </w:r>
      <w:r w:rsidRPr="0053030E">
        <w:rPr>
          <w:color w:val="auto"/>
          <w:sz w:val="24"/>
          <w:szCs w:val="24"/>
        </w:rPr>
        <w:t>. Validación y filtro columnas puntuaciones</w:t>
      </w:r>
      <w:bookmarkEnd w:id="59"/>
    </w:p>
    <w:p w14:paraId="59E72A89"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b/>
          <w:bCs/>
          <w:color w:val="000000"/>
          <w:szCs w:val="24"/>
          <w:bdr w:val="none" w:sz="0" w:space="0" w:color="auto" w:frame="1"/>
          <w:lang w:eastAsia="es-MX"/>
        </w:rPr>
        <w:fldChar w:fldCharType="begin"/>
      </w:r>
      <w:r w:rsidRPr="000A77CF">
        <w:rPr>
          <w:rFonts w:eastAsia="Times New Roman" w:cs="Arial"/>
          <w:b/>
          <w:bCs/>
          <w:color w:val="000000"/>
          <w:szCs w:val="24"/>
          <w:bdr w:val="none" w:sz="0" w:space="0" w:color="auto" w:frame="1"/>
          <w:lang w:eastAsia="es-MX"/>
        </w:rPr>
        <w:instrText xml:space="preserve"> INCLUDEPICTURE "https://lh7-us.googleusercontent.com/FYQuOvppAOyX0rQYUOCYwIoa41IE5QX5cWMxzoQPzqweZbveBGAOxmZd54x2EQYs9cb8Iaw2KdE8jrfe6o6fBcFtCnA4RwS5cHxXrO5GD5srgst5IshP4mlT_czYbGKkTmp3aC7Xk-n4T1i74bVs5w" \* MERGEFORMATINET </w:instrText>
      </w:r>
      <w:r w:rsidRPr="000A77CF">
        <w:rPr>
          <w:rFonts w:eastAsia="Times New Roman" w:cs="Arial"/>
          <w:b/>
          <w:bCs/>
          <w:color w:val="000000"/>
          <w:szCs w:val="24"/>
          <w:bdr w:val="none" w:sz="0" w:space="0" w:color="auto" w:frame="1"/>
          <w:lang w:eastAsia="es-MX"/>
        </w:rPr>
        <w:fldChar w:fldCharType="separate"/>
      </w:r>
      <w:r w:rsidRPr="00D62EDC">
        <w:rPr>
          <w:rFonts w:eastAsia="Times New Roman" w:cs="Arial"/>
          <w:b/>
          <w:bCs/>
          <w:noProof/>
          <w:color w:val="000000"/>
          <w:szCs w:val="24"/>
          <w:bdr w:val="none" w:sz="0" w:space="0" w:color="auto" w:frame="1"/>
          <w:lang w:eastAsia="es-MX"/>
        </w:rPr>
        <w:drawing>
          <wp:inline distT="0" distB="0" distL="0" distR="0" wp14:anchorId="6A15FABD" wp14:editId="5EC8B4BE">
            <wp:extent cx="4246704" cy="1348778"/>
            <wp:effectExtent l="0" t="0" r="1905" b="3810"/>
            <wp:docPr id="824606580" name="Imagen 82460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8338" cy="1355649"/>
                    </a:xfrm>
                    <a:prstGeom prst="rect">
                      <a:avLst/>
                    </a:prstGeom>
                    <a:noFill/>
                    <a:ln>
                      <a:noFill/>
                    </a:ln>
                  </pic:spPr>
                </pic:pic>
              </a:graphicData>
            </a:graphic>
          </wp:inline>
        </w:drawing>
      </w:r>
      <w:r w:rsidRPr="000A77CF">
        <w:rPr>
          <w:rFonts w:eastAsia="Times New Roman" w:cs="Arial"/>
          <w:b/>
          <w:bCs/>
          <w:color w:val="000000"/>
          <w:szCs w:val="24"/>
          <w:bdr w:val="none" w:sz="0" w:space="0" w:color="auto" w:frame="1"/>
          <w:lang w:eastAsia="es-MX"/>
        </w:rPr>
        <w:fldChar w:fldCharType="end"/>
      </w:r>
    </w:p>
    <w:p w14:paraId="1457A15D" w14:textId="77777777" w:rsidR="000A77CF" w:rsidRPr="000A77CF" w:rsidRDefault="000A77CF" w:rsidP="006D5861">
      <w:pPr>
        <w:spacing w:after="240" w:line="240" w:lineRule="auto"/>
        <w:jc w:val="left"/>
        <w:rPr>
          <w:rFonts w:eastAsia="Times New Roman" w:cs="Arial"/>
          <w:szCs w:val="24"/>
          <w:lang w:eastAsia="es-MX"/>
        </w:rPr>
      </w:pPr>
    </w:p>
    <w:p w14:paraId="3391C5A4" w14:textId="3AAFA8AB"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t>El segundo problema de la calidad de los datos identificado parece un error de digitación de la información, debido a que algunos registros de la ciudad de Bogotá ingresan “DC” en la naturaleza del colegio, dado que este es un valor determinante para el análisis, estos registros son descartados. Véase Fig. 9.</w:t>
      </w:r>
    </w:p>
    <w:p w14:paraId="7A57E790" w14:textId="40E5A650" w:rsidR="000A77CF" w:rsidRPr="0053030E" w:rsidRDefault="0053030E" w:rsidP="0053030E">
      <w:pPr>
        <w:pStyle w:val="Descripcin"/>
        <w:jc w:val="center"/>
        <w:rPr>
          <w:rFonts w:eastAsia="Times New Roman" w:cs="Arial"/>
          <w:color w:val="auto"/>
          <w:sz w:val="24"/>
          <w:szCs w:val="24"/>
          <w:lang w:eastAsia="es-MX"/>
        </w:rPr>
      </w:pPr>
      <w:bookmarkStart w:id="60" w:name="_Toc151316062"/>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27</w:t>
      </w:r>
      <w:r w:rsidRPr="0053030E">
        <w:rPr>
          <w:color w:val="auto"/>
          <w:sz w:val="24"/>
          <w:szCs w:val="24"/>
        </w:rPr>
        <w:fldChar w:fldCharType="end"/>
      </w:r>
      <w:r w:rsidRPr="0053030E">
        <w:rPr>
          <w:color w:val="auto"/>
          <w:sz w:val="24"/>
          <w:szCs w:val="24"/>
        </w:rPr>
        <w:t>. Problemas calidad en naturaleza y código departamento</w:t>
      </w:r>
      <w:bookmarkEnd w:id="60"/>
    </w:p>
    <w:p w14:paraId="195B737E"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i/>
          <w:iCs/>
          <w:color w:val="000000"/>
          <w:szCs w:val="24"/>
          <w:lang w:eastAsia="es-MX"/>
        </w:rPr>
        <w:t> </w:t>
      </w:r>
    </w:p>
    <w:p w14:paraId="646A6158"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"https://lh7-us.googleusercontent.com/rcbGOABkfTLwXHAJBlLNELqIRLTCAxo_7J7VeaMbtXCoPtfkbPN5NkFuOaY19iqvJvktg8_YnPwBEtHcEg1baBgiqVtHGHm8nWTCoHm1TZnpJVLgY3F01F1kwcXi2Xg5lE--8-JpzO3HsrwVe4Uvfg"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41F1BC1" wp14:editId="7C77C4F0">
            <wp:extent cx="3518376" cy="1466191"/>
            <wp:effectExtent l="0" t="0" r="6350" b="1270"/>
            <wp:docPr id="584390056" name="Imagen 58439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5111"/>
                    <a:stretch/>
                  </pic:blipFill>
                  <pic:spPr bwMode="auto">
                    <a:xfrm>
                      <a:off x="0" y="0"/>
                      <a:ext cx="3540316" cy="1475334"/>
                    </a:xfrm>
                    <a:prstGeom prst="rect">
                      <a:avLst/>
                    </a:prstGeom>
                    <a:noFill/>
                    <a:ln>
                      <a:noFill/>
                    </a:ln>
                    <a:extLst>
                      <a:ext uri="{53640926-AAD7-44D8-BBD7-CCE9431645EC}">
                        <a14:shadowObscured xmlns:a14="http://schemas.microsoft.com/office/drawing/2010/main"/>
                      </a:ext>
                    </a:extLst>
                  </pic:spPr>
                </pic:pic>
              </a:graphicData>
            </a:graphic>
          </wp:inline>
        </w:drawing>
      </w:r>
      <w:r w:rsidRPr="000A77CF">
        <w:rPr>
          <w:rFonts w:eastAsia="Times New Roman" w:cs="Arial"/>
          <w:color w:val="000000"/>
          <w:szCs w:val="24"/>
          <w:bdr w:val="none" w:sz="0" w:space="0" w:color="auto" w:frame="1"/>
          <w:lang w:eastAsia="es-MX"/>
        </w:rPr>
        <w:fldChar w:fldCharType="end"/>
      </w:r>
    </w:p>
    <w:p w14:paraId="60254C20" w14:textId="77777777" w:rsidR="000A77CF" w:rsidRPr="000A77CF" w:rsidRDefault="000A77CF" w:rsidP="006D5861">
      <w:pPr>
        <w:spacing w:after="0" w:line="240" w:lineRule="auto"/>
        <w:jc w:val="left"/>
        <w:rPr>
          <w:rFonts w:eastAsia="Times New Roman" w:cs="Arial"/>
          <w:szCs w:val="24"/>
          <w:lang w:eastAsia="es-MX"/>
        </w:rPr>
      </w:pPr>
    </w:p>
    <w:p w14:paraId="11E65BB1"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t>Por otro lado, se observan tuplas en las cuales el código del departamento en el que el estudiante presenta el examen, está asignado con una “S”. Teniendo en cuenta que existe una columna que tiene el nombre del departamento, se valida y se asigna cero. Observe Fig 10. </w:t>
      </w:r>
    </w:p>
    <w:p w14:paraId="4D5856A3" w14:textId="77777777" w:rsidR="000A77CF" w:rsidRPr="000A77CF" w:rsidRDefault="000A77CF" w:rsidP="006D5861">
      <w:pPr>
        <w:spacing w:after="0" w:line="240" w:lineRule="auto"/>
        <w:jc w:val="left"/>
        <w:rPr>
          <w:rFonts w:eastAsia="Times New Roman" w:cs="Arial"/>
          <w:szCs w:val="24"/>
          <w:lang w:eastAsia="es-MX"/>
        </w:rPr>
      </w:pPr>
    </w:p>
    <w:p w14:paraId="5100940A" w14:textId="3B7EB9FA" w:rsidR="000A77CF" w:rsidRPr="0053030E" w:rsidRDefault="0053030E" w:rsidP="0053030E">
      <w:pPr>
        <w:pStyle w:val="Descripcin"/>
        <w:jc w:val="center"/>
        <w:rPr>
          <w:rFonts w:eastAsia="Times New Roman" w:cs="Arial"/>
          <w:color w:val="auto"/>
          <w:sz w:val="24"/>
          <w:szCs w:val="24"/>
          <w:lang w:eastAsia="es-MX"/>
        </w:rPr>
      </w:pPr>
      <w:bookmarkStart w:id="61" w:name="_Toc151316063"/>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28</w:t>
      </w:r>
      <w:r w:rsidRPr="0053030E">
        <w:rPr>
          <w:color w:val="auto"/>
          <w:sz w:val="24"/>
          <w:szCs w:val="24"/>
        </w:rPr>
        <w:fldChar w:fldCharType="end"/>
      </w:r>
      <w:r w:rsidRPr="0053030E">
        <w:rPr>
          <w:color w:val="auto"/>
          <w:sz w:val="24"/>
          <w:szCs w:val="24"/>
        </w:rPr>
        <w:t>. Filtro código departamento</w:t>
      </w:r>
      <w:bookmarkEnd w:id="61"/>
    </w:p>
    <w:p w14:paraId="1E3C21E5" w14:textId="77777777" w:rsidR="000A77CF" w:rsidRPr="000A77CF" w:rsidRDefault="000A77CF" w:rsidP="006D5861">
      <w:pPr>
        <w:spacing w:after="0" w:line="240" w:lineRule="auto"/>
        <w:jc w:val="left"/>
        <w:rPr>
          <w:rFonts w:eastAsia="Times New Roman" w:cs="Arial"/>
          <w:szCs w:val="24"/>
          <w:lang w:eastAsia="es-MX"/>
        </w:rPr>
      </w:pPr>
    </w:p>
    <w:p w14:paraId="03ED1501"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"https://lh7-us.googleusercontent.com/OIgGfFsrC2nBvLs6piQmKRR4E0U4v-aueKc1bTiLwihvw8XUxbq8CQ7qsJwN6ICAQOBqxDvHEEOIXCWREgXHegiPvsq0kmbAR10sYvgNRilgyDIi1mpCIUHeVDUPa8oSv-DdA6Rt4y-_FAG6wniK5A"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38CF69C" wp14:editId="19661672">
            <wp:extent cx="3770461" cy="926618"/>
            <wp:effectExtent l="0" t="0" r="1905" b="6985"/>
            <wp:docPr id="397692911" name="Imagen 39769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2958" cy="934604"/>
                    </a:xfrm>
                    <a:prstGeom prst="rect">
                      <a:avLst/>
                    </a:prstGeom>
                    <a:noFill/>
                    <a:ln>
                      <a:noFill/>
                    </a:ln>
                  </pic:spPr>
                </pic:pic>
              </a:graphicData>
            </a:graphic>
          </wp:inline>
        </w:drawing>
      </w:r>
      <w:r w:rsidRPr="000A77CF">
        <w:rPr>
          <w:rFonts w:eastAsia="Times New Roman" w:cs="Arial"/>
          <w:color w:val="000000"/>
          <w:szCs w:val="24"/>
          <w:bdr w:val="none" w:sz="0" w:space="0" w:color="auto" w:frame="1"/>
          <w:lang w:eastAsia="es-MX"/>
        </w:rPr>
        <w:fldChar w:fldCharType="end"/>
      </w:r>
    </w:p>
    <w:p w14:paraId="394B6D6D" w14:textId="77777777" w:rsidR="000A77CF" w:rsidRPr="000A77CF" w:rsidRDefault="000A77CF" w:rsidP="006D5861">
      <w:pPr>
        <w:spacing w:after="0" w:line="240" w:lineRule="auto"/>
        <w:jc w:val="left"/>
        <w:rPr>
          <w:rFonts w:eastAsia="Times New Roman" w:cs="Arial"/>
          <w:szCs w:val="24"/>
          <w:lang w:eastAsia="es-MX"/>
        </w:rPr>
      </w:pPr>
    </w:p>
    <w:p w14:paraId="1DB1D2EE" w14:textId="77777777" w:rsidR="000A77CF" w:rsidRPr="000A77CF" w:rsidRDefault="000A77CF" w:rsidP="006D5861">
      <w:pPr>
        <w:spacing w:after="0" w:line="240" w:lineRule="auto"/>
        <w:rPr>
          <w:rFonts w:eastAsia="Times New Roman" w:cs="Arial"/>
          <w:szCs w:val="24"/>
          <w:lang w:eastAsia="es-MX"/>
        </w:rPr>
      </w:pPr>
      <w:r w:rsidRPr="000A77CF">
        <w:rPr>
          <w:rFonts w:eastAsia="Times New Roman" w:cs="Arial"/>
          <w:color w:val="000000"/>
          <w:szCs w:val="24"/>
          <w:lang w:eastAsia="es-MX"/>
        </w:rPr>
        <w:t>En la Fig. 11, se observa el cuarto problema de calidad de los datos, en el cual se refleja que los datos tienen un desfase a la hora de ingresarlos, por ejemplo, la fecha de nacimiento del estudiante está diligenciada en la columna del género. Estos registros son descartados para evitar la integridad de los datos. </w:t>
      </w:r>
    </w:p>
    <w:p w14:paraId="71778580" w14:textId="7113437E" w:rsidR="000A77CF" w:rsidRPr="000A77CF" w:rsidRDefault="0053030E" w:rsidP="0053030E">
      <w:pPr>
        <w:pStyle w:val="Descripcin"/>
        <w:jc w:val="center"/>
        <w:rPr>
          <w:rFonts w:eastAsia="Times New Roman" w:cs="Arial"/>
          <w:szCs w:val="24"/>
          <w:lang w:eastAsia="es-MX"/>
        </w:rPr>
      </w:pPr>
      <w:bookmarkStart w:id="62" w:name="_Toc151316064"/>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29</w:t>
      </w:r>
      <w:r w:rsidRPr="0053030E">
        <w:rPr>
          <w:color w:val="auto"/>
          <w:sz w:val="24"/>
          <w:szCs w:val="24"/>
        </w:rPr>
        <w:fldChar w:fldCharType="end"/>
      </w:r>
      <w:r w:rsidRPr="0053030E">
        <w:rPr>
          <w:color w:val="auto"/>
          <w:sz w:val="24"/>
          <w:szCs w:val="24"/>
        </w:rPr>
        <w:t>. Problema de desfase</w:t>
      </w:r>
      <w:bookmarkEnd w:id="62"/>
    </w:p>
    <w:p w14:paraId="1149822E"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i/>
          <w:iCs/>
          <w:color w:val="000000"/>
          <w:szCs w:val="24"/>
          <w:bdr w:val="none" w:sz="0" w:space="0" w:color="auto" w:frame="1"/>
          <w:lang w:eastAsia="es-MX"/>
        </w:rPr>
        <w:fldChar w:fldCharType="begin"/>
      </w:r>
      <w:r w:rsidRPr="000A77CF">
        <w:rPr>
          <w:rFonts w:eastAsia="Times New Roman" w:cs="Arial"/>
          <w:i/>
          <w:iCs/>
          <w:color w:val="000000"/>
          <w:szCs w:val="24"/>
          <w:bdr w:val="none" w:sz="0" w:space="0" w:color="auto" w:frame="1"/>
          <w:lang w:eastAsia="es-MX"/>
        </w:rPr>
        <w:instrText xml:space="preserve"> INCLUDEPICTURE "https://lh7-us.googleusercontent.com/Fun2q3o3zE6oF28BCgXVu0OPJhq-43kjRkPyqbCID1B3T5N8N9cXXZMk3FM_O66BugQtHzlSluMPmChMIw2bqnhEibYiy3UVm3sEzBLFdR9feEebdaQtklkzPz20mEBvhPE-fvZOs5cmiHAq63Z6kg" \* MERGEFORMATINET </w:instrText>
      </w:r>
      <w:r w:rsidRPr="000A77CF">
        <w:rPr>
          <w:rFonts w:eastAsia="Times New Roman" w:cs="Arial"/>
          <w:i/>
          <w:iCs/>
          <w:color w:val="000000"/>
          <w:szCs w:val="24"/>
          <w:bdr w:val="none" w:sz="0" w:space="0" w:color="auto" w:frame="1"/>
          <w:lang w:eastAsia="es-MX"/>
        </w:rPr>
        <w:fldChar w:fldCharType="separate"/>
      </w:r>
      <w:r w:rsidRPr="00D62EDC">
        <w:rPr>
          <w:rFonts w:eastAsia="Times New Roman" w:cs="Arial"/>
          <w:i/>
          <w:iCs/>
          <w:noProof/>
          <w:color w:val="000000"/>
          <w:szCs w:val="24"/>
          <w:bdr w:val="none" w:sz="0" w:space="0" w:color="auto" w:frame="1"/>
          <w:lang w:eastAsia="es-MX"/>
        </w:rPr>
        <w:drawing>
          <wp:inline distT="0" distB="0" distL="0" distR="0" wp14:anchorId="5A734AD1" wp14:editId="324ED173">
            <wp:extent cx="5186048" cy="2164080"/>
            <wp:effectExtent l="0" t="0" r="0" b="7620"/>
            <wp:docPr id="720465224" name="Imagen 72046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6254" cy="2176685"/>
                    </a:xfrm>
                    <a:prstGeom prst="rect">
                      <a:avLst/>
                    </a:prstGeom>
                    <a:noFill/>
                    <a:ln>
                      <a:noFill/>
                    </a:ln>
                  </pic:spPr>
                </pic:pic>
              </a:graphicData>
            </a:graphic>
          </wp:inline>
        </w:drawing>
      </w:r>
      <w:r w:rsidRPr="000A77CF">
        <w:rPr>
          <w:rFonts w:eastAsia="Times New Roman" w:cs="Arial"/>
          <w:i/>
          <w:iCs/>
          <w:color w:val="000000"/>
          <w:szCs w:val="24"/>
          <w:bdr w:val="none" w:sz="0" w:space="0" w:color="auto" w:frame="1"/>
          <w:lang w:eastAsia="es-MX"/>
        </w:rPr>
        <w:fldChar w:fldCharType="end"/>
      </w:r>
      <w:r w:rsidRPr="000A77CF">
        <w:rPr>
          <w:rFonts w:eastAsia="Times New Roman" w:cs="Arial"/>
          <w:i/>
          <w:iCs/>
          <w:color w:val="000000"/>
          <w:szCs w:val="24"/>
          <w:lang w:eastAsia="es-MX"/>
        </w:rPr>
        <w:t> </w:t>
      </w:r>
    </w:p>
    <w:p w14:paraId="4C13C9CB" w14:textId="77777777" w:rsidR="000A77CF" w:rsidRDefault="000A77CF" w:rsidP="006D5861">
      <w:pPr>
        <w:spacing w:after="0" w:line="240" w:lineRule="auto"/>
        <w:rPr>
          <w:rFonts w:eastAsia="Times New Roman" w:cs="Arial"/>
          <w:color w:val="000000"/>
          <w:szCs w:val="24"/>
          <w:lang w:eastAsia="es-MX"/>
        </w:rPr>
      </w:pPr>
      <w:r w:rsidRPr="000A77CF">
        <w:rPr>
          <w:rFonts w:eastAsia="Times New Roman" w:cs="Arial"/>
          <w:color w:val="000000"/>
          <w:szCs w:val="24"/>
          <w:lang w:eastAsia="es-MX"/>
        </w:rPr>
        <w:t>Otro caso identificado son registros con código y nombre del departamento y municipio de residencia del estudiante vacíos, datos importantes al momento de analizar si el estudiante se tuvo que desplazar para presentar el examen, por esta razón se descartan estos registros. Observe Fig. 12. </w:t>
      </w:r>
    </w:p>
    <w:p w14:paraId="731557D4" w14:textId="77777777" w:rsidR="00865BD0" w:rsidRPr="000A77CF" w:rsidRDefault="00865BD0" w:rsidP="006D5861">
      <w:pPr>
        <w:spacing w:after="0" w:line="240" w:lineRule="auto"/>
        <w:rPr>
          <w:rFonts w:eastAsia="Times New Roman" w:cs="Arial"/>
          <w:szCs w:val="24"/>
          <w:lang w:eastAsia="es-MX"/>
        </w:rPr>
      </w:pPr>
    </w:p>
    <w:p w14:paraId="2E315B98" w14:textId="72D65D1B" w:rsidR="000A77CF" w:rsidRPr="0053030E" w:rsidRDefault="0053030E" w:rsidP="0053030E">
      <w:pPr>
        <w:pStyle w:val="Descripcin"/>
        <w:jc w:val="center"/>
        <w:rPr>
          <w:rFonts w:eastAsia="Times New Roman" w:cs="Arial"/>
          <w:color w:val="auto"/>
          <w:sz w:val="24"/>
          <w:szCs w:val="36"/>
          <w:lang w:eastAsia="es-MX"/>
        </w:rPr>
      </w:pPr>
      <w:bookmarkStart w:id="63" w:name="_Toc151316065"/>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30</w:t>
      </w:r>
      <w:r w:rsidRPr="0053030E">
        <w:rPr>
          <w:color w:val="auto"/>
          <w:sz w:val="24"/>
          <w:szCs w:val="24"/>
        </w:rPr>
        <w:fldChar w:fldCharType="end"/>
      </w:r>
      <w:r w:rsidRPr="0053030E">
        <w:rPr>
          <w:color w:val="auto"/>
          <w:sz w:val="24"/>
          <w:szCs w:val="24"/>
        </w:rPr>
        <w:t>. Inconsistencias residencia del estudiante</w:t>
      </w:r>
      <w:bookmarkEnd w:id="63"/>
    </w:p>
    <w:p w14:paraId="3693B0CF" w14:textId="77777777" w:rsidR="000A77CF" w:rsidRPr="000A77CF" w:rsidRDefault="000A77CF" w:rsidP="006D5861">
      <w:pPr>
        <w:spacing w:after="0" w:line="240" w:lineRule="auto"/>
        <w:jc w:val="left"/>
        <w:rPr>
          <w:rFonts w:eastAsia="Times New Roman" w:cs="Arial"/>
          <w:szCs w:val="24"/>
          <w:lang w:eastAsia="es-MX"/>
        </w:rPr>
      </w:pPr>
    </w:p>
    <w:p w14:paraId="5AF2BFD4"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"https://lh7-us.googleusercontent.com/6VPVFt2CaxNvjdmoQZhZEZafoLHXQMrqiEpyRaYMO80DfOQ4km_IYrbRyfnqzYDLCAtmqVtirQRdr4eeiTvWeyu4KmVqKCcNI0h2DNNR2fElQULnNp-Fuc3xBlfJUB0uVSzLq8EcSeHBW2j7sfDVEg"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61E41CAF" wp14:editId="5B2CCCB9">
            <wp:extent cx="5338289" cy="1535376"/>
            <wp:effectExtent l="0" t="0" r="0" b="8255"/>
            <wp:docPr id="763618548" name="Imagen 76361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2598" cy="1539492"/>
                    </a:xfrm>
                    <a:prstGeom prst="rect">
                      <a:avLst/>
                    </a:prstGeom>
                    <a:noFill/>
                    <a:ln>
                      <a:noFill/>
                    </a:ln>
                  </pic:spPr>
                </pic:pic>
              </a:graphicData>
            </a:graphic>
          </wp:inline>
        </w:drawing>
      </w:r>
      <w:r w:rsidRPr="000A77CF">
        <w:rPr>
          <w:rFonts w:eastAsia="Times New Roman" w:cs="Arial"/>
          <w:color w:val="000000"/>
          <w:szCs w:val="24"/>
          <w:bdr w:val="none" w:sz="0" w:space="0" w:color="auto" w:frame="1"/>
          <w:lang w:eastAsia="es-MX"/>
        </w:rPr>
        <w:fldChar w:fldCharType="end"/>
      </w:r>
    </w:p>
    <w:p w14:paraId="2DB5FE8F" w14:textId="77777777" w:rsidR="000A77CF" w:rsidRPr="000A77CF" w:rsidRDefault="000A77CF" w:rsidP="006D5861">
      <w:pPr>
        <w:spacing w:after="0" w:line="240" w:lineRule="auto"/>
        <w:jc w:val="left"/>
        <w:rPr>
          <w:rFonts w:eastAsia="Times New Roman" w:cs="Arial"/>
          <w:szCs w:val="24"/>
          <w:lang w:eastAsia="es-MX"/>
        </w:rPr>
      </w:pPr>
    </w:p>
    <w:p w14:paraId="39F385EC" w14:textId="77777777" w:rsidR="000A77CF" w:rsidRDefault="000A77CF" w:rsidP="006D5861">
      <w:pPr>
        <w:spacing w:after="0" w:line="240" w:lineRule="auto"/>
        <w:jc w:val="left"/>
        <w:rPr>
          <w:rFonts w:eastAsia="Times New Roman" w:cs="Arial"/>
          <w:color w:val="000000"/>
          <w:szCs w:val="24"/>
          <w:lang w:eastAsia="es-MX"/>
        </w:rPr>
      </w:pPr>
      <w:r w:rsidRPr="000A77CF">
        <w:rPr>
          <w:rFonts w:eastAsia="Times New Roman" w:cs="Arial"/>
          <w:color w:val="000000"/>
          <w:szCs w:val="24"/>
          <w:lang w:eastAsia="es-MX"/>
        </w:rPr>
        <w:t>Una vez se realiza el filtro de los problemas de calidad de los datos, se ejecuta nuevamente la ingesta de los datos, se evidencia que de 7’000.000 de registros de la dataset, fueron cargados 6’760.160 en la tabla RESULTADOS_SABER_11. Observe Fig. 13.</w:t>
      </w:r>
    </w:p>
    <w:p w14:paraId="08FAF49F" w14:textId="77777777" w:rsidR="00865BD0" w:rsidRDefault="00865BD0" w:rsidP="006D5861">
      <w:pPr>
        <w:spacing w:after="0" w:line="240" w:lineRule="auto"/>
        <w:jc w:val="left"/>
        <w:rPr>
          <w:rFonts w:eastAsia="Times New Roman" w:cs="Arial"/>
          <w:color w:val="000000"/>
          <w:szCs w:val="24"/>
          <w:lang w:eastAsia="es-MX"/>
        </w:rPr>
      </w:pPr>
    </w:p>
    <w:p w14:paraId="711BC8C6" w14:textId="77777777" w:rsidR="00865BD0" w:rsidRDefault="00865BD0" w:rsidP="006D5861">
      <w:pPr>
        <w:spacing w:after="0" w:line="240" w:lineRule="auto"/>
        <w:jc w:val="left"/>
        <w:rPr>
          <w:rFonts w:eastAsia="Times New Roman" w:cs="Arial"/>
          <w:color w:val="000000"/>
          <w:szCs w:val="24"/>
          <w:lang w:eastAsia="es-MX"/>
        </w:rPr>
      </w:pPr>
    </w:p>
    <w:p w14:paraId="566A86EE" w14:textId="77777777" w:rsidR="00865BD0" w:rsidRPr="000A77CF" w:rsidRDefault="00865BD0" w:rsidP="006D5861">
      <w:pPr>
        <w:spacing w:after="0" w:line="240" w:lineRule="auto"/>
        <w:jc w:val="left"/>
        <w:rPr>
          <w:rFonts w:eastAsia="Times New Roman" w:cs="Arial"/>
          <w:szCs w:val="24"/>
          <w:lang w:eastAsia="es-MX"/>
        </w:rPr>
      </w:pPr>
    </w:p>
    <w:p w14:paraId="269193F5" w14:textId="763D8963" w:rsidR="000A77CF" w:rsidRPr="0053030E" w:rsidRDefault="000A77CF" w:rsidP="0053030E">
      <w:pPr>
        <w:pStyle w:val="Descripcin"/>
        <w:jc w:val="center"/>
        <w:rPr>
          <w:rFonts w:eastAsia="Times New Roman" w:cs="Arial"/>
          <w:sz w:val="24"/>
          <w:szCs w:val="24"/>
          <w:lang w:eastAsia="es-MX"/>
        </w:rPr>
      </w:pPr>
      <w:r w:rsidRPr="000A77CF">
        <w:rPr>
          <w:rFonts w:eastAsia="Times New Roman" w:cs="Arial"/>
          <w:szCs w:val="24"/>
          <w:lang w:eastAsia="es-MX"/>
        </w:rPr>
        <w:lastRenderedPageBreak/>
        <w:br/>
      </w:r>
      <w:bookmarkStart w:id="64" w:name="_Toc151316066"/>
      <w:r w:rsidR="0053030E" w:rsidRPr="0053030E">
        <w:rPr>
          <w:color w:val="auto"/>
          <w:sz w:val="24"/>
          <w:szCs w:val="24"/>
        </w:rPr>
        <w:t xml:space="preserve">Figura </w:t>
      </w:r>
      <w:r w:rsidR="0053030E" w:rsidRPr="0053030E">
        <w:rPr>
          <w:color w:val="auto"/>
          <w:sz w:val="24"/>
          <w:szCs w:val="24"/>
        </w:rPr>
        <w:fldChar w:fldCharType="begin"/>
      </w:r>
      <w:r w:rsidR="0053030E" w:rsidRPr="0053030E">
        <w:rPr>
          <w:color w:val="auto"/>
          <w:sz w:val="24"/>
          <w:szCs w:val="24"/>
        </w:rPr>
        <w:instrText xml:space="preserve"> SEQ Figura \* ARABIC </w:instrText>
      </w:r>
      <w:r w:rsidR="0053030E" w:rsidRPr="0053030E">
        <w:rPr>
          <w:color w:val="auto"/>
          <w:sz w:val="24"/>
          <w:szCs w:val="24"/>
        </w:rPr>
        <w:fldChar w:fldCharType="separate"/>
      </w:r>
      <w:r w:rsidR="00B64F0B">
        <w:rPr>
          <w:noProof/>
          <w:color w:val="auto"/>
          <w:sz w:val="24"/>
          <w:szCs w:val="24"/>
        </w:rPr>
        <w:t>31</w:t>
      </w:r>
      <w:r w:rsidR="0053030E" w:rsidRPr="0053030E">
        <w:rPr>
          <w:color w:val="auto"/>
          <w:sz w:val="24"/>
          <w:szCs w:val="24"/>
        </w:rPr>
        <w:fldChar w:fldCharType="end"/>
      </w:r>
      <w:r w:rsidR="0053030E" w:rsidRPr="0053030E">
        <w:rPr>
          <w:color w:val="auto"/>
          <w:sz w:val="24"/>
          <w:szCs w:val="24"/>
        </w:rPr>
        <w:t>. Resultado de ejecución de la ingesta de datos</w:t>
      </w:r>
      <w:bookmarkEnd w:id="64"/>
    </w:p>
    <w:p w14:paraId="39E5EB41" w14:textId="77777777" w:rsidR="000A77CF" w:rsidRPr="000A77CF" w:rsidRDefault="000A77CF" w:rsidP="006D5861">
      <w:pPr>
        <w:spacing w:after="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"https://lh7-us.googleusercontent.com/vX7_IepSVrTeU2YSDlz5eyM2A8RPA0UTJwwNHWUQBqcwXyzvf39depDe4KNl7-LSLFf-Sw_32UhzYBzmmPSSv6QDKWdB2aRByXQHdScVrFZgYqkwgga3xSMEEGZxWFsEOR8IwHy-4009pddnfFonMg"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6E14951C" wp14:editId="67EC4BA0">
            <wp:extent cx="4821193" cy="2499360"/>
            <wp:effectExtent l="0" t="0" r="0" b="0"/>
            <wp:docPr id="1245890269" name="Imagen 124589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91" b="40466"/>
                    <a:stretch/>
                  </pic:blipFill>
                  <pic:spPr bwMode="auto">
                    <a:xfrm>
                      <a:off x="0" y="0"/>
                      <a:ext cx="4831526" cy="2504717"/>
                    </a:xfrm>
                    <a:prstGeom prst="rect">
                      <a:avLst/>
                    </a:prstGeom>
                    <a:noFill/>
                    <a:ln>
                      <a:noFill/>
                    </a:ln>
                    <a:extLst>
                      <a:ext uri="{53640926-AAD7-44D8-BBD7-CCE9431645EC}">
                        <a14:shadowObscured xmlns:a14="http://schemas.microsoft.com/office/drawing/2010/main"/>
                      </a:ext>
                    </a:extLst>
                  </pic:spPr>
                </pic:pic>
              </a:graphicData>
            </a:graphic>
          </wp:inline>
        </w:drawing>
      </w:r>
      <w:r w:rsidRPr="000A77CF">
        <w:rPr>
          <w:rFonts w:eastAsia="Times New Roman" w:cs="Arial"/>
          <w:color w:val="000000"/>
          <w:szCs w:val="24"/>
          <w:bdr w:val="none" w:sz="0" w:space="0" w:color="auto" w:frame="1"/>
          <w:lang w:eastAsia="es-MX"/>
        </w:rPr>
        <w:fldChar w:fldCharType="end"/>
      </w:r>
    </w:p>
    <w:p w14:paraId="447F00DE" w14:textId="196EBF45" w:rsidR="000A77CF" w:rsidRPr="000A77CF" w:rsidRDefault="000A77CF" w:rsidP="00CC0743">
      <w:pPr>
        <w:pStyle w:val="Ttulo2"/>
        <w:numPr>
          <w:ilvl w:val="1"/>
          <w:numId w:val="18"/>
        </w:numPr>
        <w:rPr>
          <w:rFonts w:eastAsia="Times New Roman"/>
          <w:lang w:eastAsia="es-MX"/>
        </w:rPr>
      </w:pPr>
      <w:bookmarkStart w:id="65" w:name="_Toc151316012"/>
      <w:r w:rsidRPr="000A77CF">
        <w:rPr>
          <w:rFonts w:eastAsia="Times New Roman"/>
          <w:lang w:eastAsia="es-MX"/>
        </w:rPr>
        <w:t>Diseño del modelo dimensional Kimball</w:t>
      </w:r>
      <w:bookmarkEnd w:id="65"/>
    </w:p>
    <w:p w14:paraId="57511FD6" w14:textId="77777777" w:rsidR="000A77CF" w:rsidRPr="000A77CF" w:rsidRDefault="000A77CF" w:rsidP="006D5861">
      <w:pPr>
        <w:spacing w:before="240" w:after="240" w:line="240" w:lineRule="auto"/>
        <w:rPr>
          <w:rFonts w:eastAsia="Times New Roman" w:cs="Arial"/>
          <w:szCs w:val="24"/>
          <w:lang w:eastAsia="es-MX"/>
        </w:rPr>
      </w:pPr>
      <w:r w:rsidRPr="000A77CF">
        <w:rPr>
          <w:rFonts w:eastAsia="Times New Roman" w:cs="Arial"/>
          <w:color w:val="000000"/>
          <w:szCs w:val="24"/>
          <w:lang w:eastAsia="es-MX"/>
        </w:rPr>
        <w:t>El modelo dimensional de Kimball es una metodología utilizada para diseñar bases de datos que son eficientes para consultas de análisis y generación de informes. En el contexto del proyecto sobre los resultados de las pruebas Saber 11, se diseña una modelo dimensional de Kimball que abarca las principales dimensiones que los autores consideran relevantes en el estudio de este dataset.</w:t>
      </w:r>
    </w:p>
    <w:p w14:paraId="5E3F30C1" w14:textId="5EAAA140" w:rsidR="000A77CF" w:rsidRPr="000A77CF" w:rsidRDefault="000A77CF" w:rsidP="00CC0743">
      <w:pPr>
        <w:pStyle w:val="Ttulo3"/>
        <w:numPr>
          <w:ilvl w:val="2"/>
          <w:numId w:val="18"/>
        </w:numPr>
        <w:rPr>
          <w:rFonts w:eastAsia="Times New Roman"/>
          <w:lang w:eastAsia="es-MX"/>
        </w:rPr>
      </w:pPr>
      <w:bookmarkStart w:id="66" w:name="_Toc151316013"/>
      <w:r w:rsidRPr="000A77CF">
        <w:rPr>
          <w:rFonts w:eastAsia="Times New Roman"/>
          <w:lang w:eastAsia="es-MX"/>
        </w:rPr>
        <w:t>Dimensión Tiempo:</w:t>
      </w:r>
      <w:bookmarkEnd w:id="66"/>
    </w:p>
    <w:p w14:paraId="393E380D" w14:textId="64871018" w:rsidR="000A77CF" w:rsidRPr="000A77CF" w:rsidRDefault="000A77CF" w:rsidP="006D5861">
      <w:pPr>
        <w:spacing w:before="240" w:after="240" w:line="240" w:lineRule="auto"/>
        <w:rPr>
          <w:rFonts w:eastAsia="Times New Roman" w:cs="Arial"/>
          <w:szCs w:val="24"/>
          <w:lang w:eastAsia="es-MX"/>
        </w:rPr>
      </w:pPr>
      <w:r w:rsidRPr="000A77CF">
        <w:rPr>
          <w:rFonts w:eastAsia="Times New Roman" w:cs="Arial"/>
          <w:color w:val="000000"/>
          <w:szCs w:val="24"/>
          <w:lang w:eastAsia="es-MX"/>
        </w:rPr>
        <w:t xml:space="preserve">La dimensión del tiempo desempeña un papel esencial en cualquier modelo dimensional utilizado en proyectos de análisis de datos, ya que habilita la capacidad de rastrear y analizar información a lo largo de un periodo temporal determinado. En el contexto de la evaluación de exámenes, esta dimensión cobra particular importancia </w:t>
      </w:r>
      <w:r w:rsidR="00CC0743">
        <w:rPr>
          <w:rFonts w:eastAsia="Times New Roman" w:cs="Arial"/>
          <w:color w:val="000000"/>
          <w:szCs w:val="24"/>
          <w:lang w:eastAsia="es-MX"/>
        </w:rPr>
        <w:t>dado que</w:t>
      </w:r>
      <w:r w:rsidRPr="000A77CF">
        <w:rPr>
          <w:rFonts w:eastAsia="Times New Roman" w:cs="Arial"/>
          <w:color w:val="000000"/>
          <w:szCs w:val="24"/>
          <w:lang w:eastAsia="es-MX"/>
        </w:rPr>
        <w:t xml:space="preserve"> en ella, se recopila y registra información relativa al año y período en que cada estudiante presentó el examen Saber 11. Estos datos temporales son cruciales para realizar un seguimiento preciso de la evolución del desempeño de los estudiantes a lo largo del tiempo, identificar tendencias y patrones a nivel estacional o anual, y evaluar el impacto de factores temporales en los resultados educativos. En resumen, la dimensión del tiempo constituye un pilar fundamental en la estructura de datos utilizada para analizar y comprender la dinámica de los exámenes Saber 11 y su relación con otros factores.</w:t>
      </w:r>
    </w:p>
    <w:p w14:paraId="22F91FB2" w14:textId="48A623B9" w:rsidR="000A77CF" w:rsidRPr="00CC0743" w:rsidRDefault="000A77CF" w:rsidP="00CC0743">
      <w:pPr>
        <w:pStyle w:val="Prrafodelista"/>
        <w:numPr>
          <w:ilvl w:val="2"/>
          <w:numId w:val="18"/>
        </w:numPr>
        <w:spacing w:before="240" w:after="240" w:line="240" w:lineRule="auto"/>
        <w:rPr>
          <w:rStyle w:val="Ttulo3Car"/>
        </w:rPr>
      </w:pPr>
      <w:bookmarkStart w:id="67" w:name="_Toc151316014"/>
      <w:r w:rsidRPr="00CC0743">
        <w:rPr>
          <w:rStyle w:val="Ttulo3Car"/>
        </w:rPr>
        <w:t>Dimensión resultados</w:t>
      </w:r>
      <w:bookmarkEnd w:id="67"/>
    </w:p>
    <w:p w14:paraId="4A41A264" w14:textId="77777777" w:rsidR="000A77CF" w:rsidRPr="000A77CF" w:rsidRDefault="000A77CF" w:rsidP="006D5861">
      <w:pPr>
        <w:spacing w:before="240" w:after="240" w:line="240" w:lineRule="auto"/>
        <w:rPr>
          <w:rFonts w:eastAsia="Times New Roman" w:cs="Arial"/>
          <w:szCs w:val="24"/>
          <w:lang w:eastAsia="es-MX"/>
        </w:rPr>
      </w:pPr>
      <w:r w:rsidRPr="000A77CF">
        <w:rPr>
          <w:rFonts w:eastAsia="Times New Roman" w:cs="Arial"/>
          <w:color w:val="000000"/>
          <w:szCs w:val="24"/>
          <w:lang w:eastAsia="es-MX"/>
        </w:rPr>
        <w:t xml:space="preserve">En la dimensión de resultados, se recopila la información relativa a los puntajes obtenidos por cada estudiante en las diferentes áreas de conocimiento evaluadas </w:t>
      </w:r>
      <w:r w:rsidRPr="000A77CF">
        <w:rPr>
          <w:rFonts w:eastAsia="Times New Roman" w:cs="Arial"/>
          <w:color w:val="000000"/>
          <w:szCs w:val="24"/>
          <w:lang w:eastAsia="es-MX"/>
        </w:rPr>
        <w:lastRenderedPageBreak/>
        <w:t>en el examen Saber 11. Esta sección también incluye el puntaje global del examen, que refleja el desempeño general de cada estudiante en la evaluación. Los puntajes en cada área del conocimiento brindan una visión detallada de las fortalezas y debilidades de los estudiantes en materias específicas, mientras que el puntaje global proporciona una perspectiva general de su rendimiento en el examen Saber 11. Estos datos son fundamentales para evaluar el nivel de competencia y preparación de los estudiantes en las diversas áreas evaluadas.</w:t>
      </w:r>
    </w:p>
    <w:p w14:paraId="52FFAF0B" w14:textId="6ACC64B0" w:rsidR="000A77CF" w:rsidRPr="00F23DAE" w:rsidRDefault="000A77CF" w:rsidP="00F23DAE">
      <w:pPr>
        <w:pStyle w:val="Prrafodelista"/>
        <w:numPr>
          <w:ilvl w:val="2"/>
          <w:numId w:val="18"/>
        </w:numPr>
        <w:spacing w:before="240" w:after="240" w:line="240" w:lineRule="auto"/>
        <w:rPr>
          <w:rFonts w:eastAsia="Times New Roman" w:cs="Arial"/>
          <w:szCs w:val="24"/>
          <w:lang w:eastAsia="es-MX"/>
        </w:rPr>
      </w:pPr>
      <w:bookmarkStart w:id="68" w:name="_Toc151316015"/>
      <w:r w:rsidRPr="00F23DAE">
        <w:rPr>
          <w:rStyle w:val="Ttulo3Car"/>
        </w:rPr>
        <w:t>Dimensión factores socioeconómicos</w:t>
      </w:r>
      <w:bookmarkEnd w:id="68"/>
    </w:p>
    <w:p w14:paraId="35EB153C" w14:textId="77777777" w:rsidR="000A77CF" w:rsidRPr="000A77CF" w:rsidRDefault="000A77CF" w:rsidP="006D5861">
      <w:pPr>
        <w:spacing w:before="240" w:after="240" w:line="240" w:lineRule="auto"/>
        <w:rPr>
          <w:rFonts w:eastAsia="Times New Roman" w:cs="Arial"/>
          <w:szCs w:val="24"/>
          <w:lang w:eastAsia="es-MX"/>
        </w:rPr>
      </w:pPr>
      <w:r w:rsidRPr="000A77CF">
        <w:rPr>
          <w:rFonts w:eastAsia="Times New Roman" w:cs="Arial"/>
          <w:color w:val="000000"/>
          <w:szCs w:val="24"/>
          <w:lang w:eastAsia="es-MX"/>
        </w:rPr>
        <w:t>Dentro de la dimensión de factores socioeconómicos, se recopila y registra información fundamental sobre el estado socioeconómico de cada estudiante. Esta sección es esencial para comprender mejor el contexto individual en el que se encuentran los participantes en el sistema educativo. Los datos incluidos en esta dimensión abarcan una amplia gama de variables, como el tipo de vivienda, el acceso a servicios básicos, el nivel educativo de los padres o tutores, y otras características económicas y sociales relevantes. Estos factores socioeconómicos desempeñan un papel importante en la evaluación de las condiciones y desafíos que pueden influir en el rendimiento académico de los estudiantes, y permiten diseñar estrategias educativas más equitativas y efectivas para abordar las necesidades individuales de cada estudiante.</w:t>
      </w:r>
    </w:p>
    <w:p w14:paraId="169A6947" w14:textId="252CEB29" w:rsidR="000A77CF" w:rsidRPr="00F23DAE" w:rsidRDefault="000A77CF" w:rsidP="00F23DAE">
      <w:pPr>
        <w:pStyle w:val="Prrafodelista"/>
        <w:numPr>
          <w:ilvl w:val="2"/>
          <w:numId w:val="18"/>
        </w:numPr>
        <w:spacing w:before="240" w:after="240" w:line="240" w:lineRule="auto"/>
        <w:rPr>
          <w:rFonts w:eastAsia="Times New Roman" w:cs="Arial"/>
          <w:szCs w:val="24"/>
          <w:lang w:eastAsia="es-MX"/>
        </w:rPr>
      </w:pPr>
      <w:bookmarkStart w:id="69" w:name="_Toc151316016"/>
      <w:r w:rsidRPr="00F23DAE">
        <w:rPr>
          <w:rStyle w:val="Ttulo3Car"/>
        </w:rPr>
        <w:t>Dimensión estudiante</w:t>
      </w:r>
      <w:bookmarkEnd w:id="69"/>
    </w:p>
    <w:p w14:paraId="3CC59166" w14:textId="77777777" w:rsidR="000A77CF" w:rsidRPr="000A77CF" w:rsidRDefault="000A77CF" w:rsidP="006D5861">
      <w:pPr>
        <w:spacing w:before="240" w:after="240" w:line="240" w:lineRule="auto"/>
        <w:rPr>
          <w:rFonts w:eastAsia="Times New Roman" w:cs="Arial"/>
          <w:szCs w:val="24"/>
          <w:lang w:eastAsia="es-MX"/>
        </w:rPr>
      </w:pPr>
      <w:r w:rsidRPr="000A77CF">
        <w:rPr>
          <w:rFonts w:eastAsia="Times New Roman" w:cs="Arial"/>
          <w:color w:val="000000"/>
          <w:szCs w:val="24"/>
          <w:lang w:eastAsia="es-MX"/>
        </w:rPr>
        <w:t>La dimensión estudiante se incluyen datos que permiten la identificación única de cada estudiante. Esto abarca información como el lugar de presentación del examen, la ubicación de residencia del estudiante, género, nacionalidad y otros atributos pertinentes. Estos datos demográficos y de identificación son fundamentales para comprender la diversidad y las características individuales de la población estudiantil sometida al examen. Además, proporcionan una base para el análisis de patrones y tendencias relacionadas con la ubicación geográfica, la demografía y otros factores que pueden influir en los resultados del examen. En resumen, la dimensión estudiante enriquece la comprensión y el análisis de datos al ofrecer una visión detallada de quiénes son los estudiantes que participan en el proceso de evaluación.</w:t>
      </w:r>
      <w:r w:rsidRPr="000A77CF">
        <w:rPr>
          <w:rFonts w:eastAsia="Times New Roman" w:cs="Arial"/>
          <w:b/>
          <w:bCs/>
          <w:color w:val="000000"/>
          <w:szCs w:val="24"/>
          <w:lang w:eastAsia="es-MX"/>
        </w:rPr>
        <w:t> </w:t>
      </w:r>
    </w:p>
    <w:p w14:paraId="0267D046" w14:textId="0A9021BD" w:rsidR="000A77CF" w:rsidRPr="000A77CF" w:rsidRDefault="000A77CF" w:rsidP="00F23DAE">
      <w:pPr>
        <w:pStyle w:val="Ttulo3"/>
        <w:numPr>
          <w:ilvl w:val="2"/>
          <w:numId w:val="18"/>
        </w:numPr>
        <w:rPr>
          <w:rFonts w:eastAsia="Times New Roman"/>
          <w:lang w:eastAsia="es-MX"/>
        </w:rPr>
      </w:pPr>
      <w:bookmarkStart w:id="70" w:name="_Toc151316017"/>
      <w:r w:rsidRPr="000A77CF">
        <w:rPr>
          <w:rFonts w:eastAsia="Times New Roman"/>
          <w:lang w:eastAsia="es-MX"/>
        </w:rPr>
        <w:t>Dimensión colegio</w:t>
      </w:r>
      <w:bookmarkEnd w:id="70"/>
    </w:p>
    <w:p w14:paraId="63ADB537" w14:textId="77777777" w:rsidR="000A77CF" w:rsidRPr="000A77CF" w:rsidRDefault="000A77CF" w:rsidP="006D5861">
      <w:pPr>
        <w:spacing w:before="240" w:after="240" w:line="240" w:lineRule="auto"/>
        <w:rPr>
          <w:rFonts w:eastAsia="Times New Roman" w:cs="Arial"/>
          <w:szCs w:val="24"/>
          <w:lang w:eastAsia="es-MX"/>
        </w:rPr>
      </w:pPr>
      <w:r w:rsidRPr="000A77CF">
        <w:rPr>
          <w:rFonts w:eastAsia="Times New Roman" w:cs="Arial"/>
          <w:color w:val="000000"/>
          <w:szCs w:val="24"/>
          <w:lang w:eastAsia="es-MX"/>
        </w:rPr>
        <w:t xml:space="preserve">Dentro de la dimensión del colegio se almacenará información relacionada con las instituciones educativas en las que los estudiantes cursaron sus estudios. Esta dimensión abarca datos relevantes para identificar y caracterizar cada colegio, como el nombre de la institución, su ubicación geográfica, el tipo de colegio y otros detalles significativos. El registro de esta información es fundamental para comprender el contexto educativo en el que los estudiantes se prepararon para el examen y para </w:t>
      </w:r>
      <w:r w:rsidRPr="000A77CF">
        <w:rPr>
          <w:rFonts w:eastAsia="Times New Roman" w:cs="Arial"/>
          <w:color w:val="000000"/>
          <w:szCs w:val="24"/>
          <w:lang w:eastAsia="es-MX"/>
        </w:rPr>
        <w:lastRenderedPageBreak/>
        <w:t>analizar cómo las diferencias entre las instituciones pueden influir en los resultados de las pruebas.</w:t>
      </w:r>
    </w:p>
    <w:p w14:paraId="1A0DEA22" w14:textId="718B7C9C" w:rsidR="000A77CF" w:rsidRPr="00F23DAE" w:rsidRDefault="000A77CF" w:rsidP="00F23DAE">
      <w:pPr>
        <w:pStyle w:val="Prrafodelista"/>
        <w:numPr>
          <w:ilvl w:val="2"/>
          <w:numId w:val="18"/>
        </w:numPr>
        <w:spacing w:before="240" w:after="240" w:line="240" w:lineRule="auto"/>
        <w:rPr>
          <w:rStyle w:val="Ttulo3Car"/>
        </w:rPr>
      </w:pPr>
      <w:bookmarkStart w:id="71" w:name="_Toc151316018"/>
      <w:r w:rsidRPr="00F23DAE">
        <w:rPr>
          <w:rStyle w:val="Ttulo3Car"/>
        </w:rPr>
        <w:t>Facttable resultados saber 11</w:t>
      </w:r>
      <w:bookmarkEnd w:id="71"/>
    </w:p>
    <w:p w14:paraId="22DBDB17" w14:textId="27BB9E06" w:rsidR="000A77CF" w:rsidRDefault="000A77CF" w:rsidP="006D5861">
      <w:pPr>
        <w:spacing w:before="240" w:after="240" w:line="240" w:lineRule="auto"/>
        <w:rPr>
          <w:rFonts w:eastAsia="Times New Roman" w:cs="Arial"/>
          <w:color w:val="000000"/>
          <w:szCs w:val="24"/>
          <w:lang w:eastAsia="es-MX"/>
        </w:rPr>
      </w:pPr>
      <w:r w:rsidRPr="000A77CF">
        <w:rPr>
          <w:rFonts w:eastAsia="Times New Roman" w:cs="Arial"/>
          <w:color w:val="000000"/>
          <w:szCs w:val="24"/>
          <w:lang w:eastAsia="es-MX"/>
        </w:rPr>
        <w:t xml:space="preserve">La tabla de hechos, también conocida como fact table, ocupa una posición central en el modelo dimensional. En esta tabla, se almacenan los indicadores clave o medidas que serán utilizados en el proyecto. Estos indicadores, que se detallarán más adelante durante el desarrollo del proyecto, representan datos cuantitativos esenciales que permiten medir y evaluar el comportamiento de las relaciones de los puntajes del examen Saber 11, factores socioeconómicos en relación al estudiante, el colegio del que fue egresado el </w:t>
      </w:r>
      <w:r w:rsidR="00A81816" w:rsidRPr="000A77CF">
        <w:rPr>
          <w:rFonts w:eastAsia="Times New Roman" w:cs="Arial"/>
          <w:color w:val="000000"/>
          <w:szCs w:val="24"/>
          <w:lang w:eastAsia="es-MX"/>
        </w:rPr>
        <w:t>estudiante y</w:t>
      </w:r>
      <w:r w:rsidRPr="000A77CF">
        <w:rPr>
          <w:rFonts w:eastAsia="Times New Roman" w:cs="Arial"/>
          <w:color w:val="000000"/>
          <w:szCs w:val="24"/>
          <w:lang w:eastAsia="es-MX"/>
        </w:rPr>
        <w:t xml:space="preserve"> todo esto en torno al periodo de tiempo.</w:t>
      </w:r>
    </w:p>
    <w:p w14:paraId="6770D8CB" w14:textId="3A3FF361" w:rsidR="000A77CF" w:rsidRDefault="0053030E" w:rsidP="0053030E">
      <w:pPr>
        <w:pStyle w:val="Descripcin"/>
        <w:jc w:val="center"/>
        <w:rPr>
          <w:color w:val="auto"/>
          <w:sz w:val="24"/>
          <w:szCs w:val="24"/>
        </w:rPr>
      </w:pPr>
      <w:bookmarkStart w:id="72" w:name="_Toc151316067"/>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32</w:t>
      </w:r>
      <w:r w:rsidRPr="0053030E">
        <w:rPr>
          <w:color w:val="auto"/>
          <w:sz w:val="24"/>
          <w:szCs w:val="24"/>
        </w:rPr>
        <w:fldChar w:fldCharType="end"/>
      </w:r>
      <w:r w:rsidRPr="0053030E">
        <w:rPr>
          <w:color w:val="auto"/>
          <w:sz w:val="24"/>
          <w:szCs w:val="24"/>
        </w:rPr>
        <w:t>. Modelo dimensional Kimball</w:t>
      </w:r>
      <w:bookmarkEnd w:id="72"/>
      <w:r w:rsidR="00865BD0">
        <w:rPr>
          <w:color w:val="auto"/>
          <w:sz w:val="24"/>
          <w:szCs w:val="24"/>
        </w:rPr>
        <w:t xml:space="preserve"> </w:t>
      </w:r>
    </w:p>
    <w:p w14:paraId="6F39E2F9" w14:textId="77777777" w:rsidR="000A77CF" w:rsidRPr="000A77CF" w:rsidRDefault="000A77CF" w:rsidP="006D5861">
      <w:pPr>
        <w:spacing w:before="240" w:after="240" w:line="240" w:lineRule="auto"/>
        <w:jc w:val="center"/>
        <w:rPr>
          <w:rFonts w:eastAsia="Times New Roman" w:cs="Arial"/>
          <w:szCs w:val="24"/>
          <w:lang w:eastAsia="es-MX"/>
        </w:rPr>
      </w:pPr>
      <w:r w:rsidRPr="000A77CF">
        <w:rPr>
          <w:rFonts w:eastAsia="Times New Roman" w:cs="Arial"/>
          <w:color w:val="000000"/>
          <w:szCs w:val="24"/>
          <w:bdr w:val="none" w:sz="0" w:space="0" w:color="auto" w:frame="1"/>
          <w:lang w:eastAsia="es-MX"/>
        </w:rPr>
        <w:fldChar w:fldCharType="begin"/>
      </w:r>
      <w:r w:rsidRPr="000A77CF">
        <w:rPr>
          <w:rFonts w:eastAsia="Times New Roman" w:cs="Arial"/>
          <w:color w:val="000000"/>
          <w:szCs w:val="24"/>
          <w:bdr w:val="none" w:sz="0" w:space="0" w:color="auto" w:frame="1"/>
          <w:lang w:eastAsia="es-MX"/>
        </w:rPr>
        <w:instrText xml:space="preserve"> INCLUDEPICTURE "https://lh7-us.googleusercontent.com/ZisrkaMxSPRTJAVazi04HTLHW6jnc2XYNtAIxlLcrR1g-wjApnfqTmx1y6eqiO_vZ1OG_b4BM5WZ0GTJPUYA68cJyLIuGwmV9BjTtaBDnAby0Dt1jwbTW7t1qGqSELlQumY-ops_1n9jGW5iJH3LFQ" \* MERGEFORMATINET </w:instrText>
      </w:r>
      <w:r w:rsidRPr="000A77CF">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4BD4BFD" wp14:editId="0CAB0EDE">
            <wp:extent cx="4875418" cy="4815840"/>
            <wp:effectExtent l="0" t="0" r="1905" b="3810"/>
            <wp:docPr id="980560042" name="Imagen 98056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82425" cy="4822761"/>
                    </a:xfrm>
                    <a:prstGeom prst="rect">
                      <a:avLst/>
                    </a:prstGeom>
                    <a:noFill/>
                    <a:ln>
                      <a:noFill/>
                    </a:ln>
                  </pic:spPr>
                </pic:pic>
              </a:graphicData>
            </a:graphic>
          </wp:inline>
        </w:drawing>
      </w:r>
      <w:r w:rsidRPr="000A77CF">
        <w:rPr>
          <w:rFonts w:eastAsia="Times New Roman" w:cs="Arial"/>
          <w:color w:val="000000"/>
          <w:szCs w:val="24"/>
          <w:bdr w:val="none" w:sz="0" w:space="0" w:color="auto" w:frame="1"/>
          <w:lang w:eastAsia="es-MX"/>
        </w:rPr>
        <w:fldChar w:fldCharType="end"/>
      </w:r>
    </w:p>
    <w:p w14:paraId="1AC554A2" w14:textId="3C458271" w:rsidR="000A77CF" w:rsidRPr="00F23DAE" w:rsidRDefault="000A77CF" w:rsidP="00F23DAE">
      <w:pPr>
        <w:pStyle w:val="Prrafodelista"/>
        <w:numPr>
          <w:ilvl w:val="1"/>
          <w:numId w:val="18"/>
        </w:numPr>
        <w:spacing w:before="240" w:after="0" w:line="240" w:lineRule="auto"/>
        <w:rPr>
          <w:rFonts w:eastAsia="Times New Roman" w:cs="Arial"/>
          <w:szCs w:val="24"/>
          <w:lang w:eastAsia="es-MX"/>
        </w:rPr>
      </w:pPr>
      <w:bookmarkStart w:id="73" w:name="_Toc151316019"/>
      <w:r w:rsidRPr="00F23DAE">
        <w:rPr>
          <w:rStyle w:val="Ttulo2Car"/>
        </w:rPr>
        <w:lastRenderedPageBreak/>
        <w:t>Determinación de las relaciones entre los factores socioeconómicos y los resultados de las Pruebas Saber 11</w:t>
      </w:r>
      <w:bookmarkEnd w:id="73"/>
      <w:r w:rsidRPr="00F23DAE">
        <w:rPr>
          <w:rFonts w:eastAsia="Times New Roman" w:cs="Arial"/>
          <w:b/>
          <w:bCs/>
          <w:color w:val="000000"/>
          <w:szCs w:val="24"/>
          <w:lang w:eastAsia="es-MX"/>
        </w:rPr>
        <w:t> </w:t>
      </w:r>
    </w:p>
    <w:p w14:paraId="1F4C8D2A" w14:textId="77777777" w:rsidR="000A77CF" w:rsidRPr="000A77CF" w:rsidRDefault="000A77CF" w:rsidP="006D5861">
      <w:pPr>
        <w:spacing w:before="240" w:after="0" w:line="240" w:lineRule="auto"/>
        <w:rPr>
          <w:rFonts w:eastAsia="Times New Roman" w:cs="Arial"/>
          <w:szCs w:val="24"/>
          <w:lang w:eastAsia="es-MX"/>
        </w:rPr>
      </w:pPr>
      <w:r w:rsidRPr="000A77CF">
        <w:rPr>
          <w:rFonts w:eastAsia="Times New Roman" w:cs="Arial"/>
          <w:color w:val="000000"/>
          <w:szCs w:val="24"/>
          <w:lang w:eastAsia="es-MX"/>
        </w:rPr>
        <w:t>Determinar las relaciones entre los factores socioeconómicos y los resultados de las Pruebas Saber 11 es un paso importante para validar como las condiciones socioeconómicas podrían afectar el resultado del examen.</w:t>
      </w:r>
    </w:p>
    <w:p w14:paraId="56D05494" w14:textId="7B0FFFB0" w:rsidR="000A77CF" w:rsidRPr="000A77CF" w:rsidRDefault="00F23DAE" w:rsidP="006D5861">
      <w:pPr>
        <w:spacing w:before="240" w:after="0" w:line="240" w:lineRule="auto"/>
        <w:rPr>
          <w:rFonts w:eastAsia="Times New Roman" w:cs="Arial"/>
          <w:szCs w:val="24"/>
          <w:lang w:eastAsia="es-MX"/>
        </w:rPr>
      </w:pPr>
      <w:bookmarkStart w:id="74" w:name="_Toc151316020"/>
      <w:r w:rsidRPr="00F23DAE">
        <w:rPr>
          <w:rStyle w:val="Ttulo3Car"/>
        </w:rPr>
        <w:t xml:space="preserve">3.5.1. </w:t>
      </w:r>
      <w:r w:rsidR="000A77CF" w:rsidRPr="00F23DAE">
        <w:rPr>
          <w:rStyle w:val="Ttulo3Car"/>
        </w:rPr>
        <w:t>Identificar los Factores Socioeconómicos Relevantes</w:t>
      </w:r>
      <w:bookmarkEnd w:id="74"/>
      <w:r w:rsidR="000A77CF" w:rsidRPr="000A77CF">
        <w:rPr>
          <w:rFonts w:eastAsia="Times New Roman" w:cs="Arial"/>
          <w:color w:val="000000"/>
          <w:szCs w:val="24"/>
          <w:lang w:eastAsia="es-MX"/>
        </w:rPr>
        <w:t>: validar en el dataset las columnas relevantes al factor socioeconómico del estudiante. </w:t>
      </w:r>
    </w:p>
    <w:p w14:paraId="1149A72E" w14:textId="33F01373" w:rsidR="000A77CF" w:rsidRPr="000A77CF" w:rsidRDefault="00F23DAE" w:rsidP="006D5861">
      <w:pPr>
        <w:spacing w:before="240" w:after="0" w:line="240" w:lineRule="auto"/>
        <w:rPr>
          <w:rFonts w:eastAsia="Times New Roman" w:cs="Arial"/>
          <w:szCs w:val="24"/>
          <w:lang w:eastAsia="es-MX"/>
        </w:rPr>
      </w:pPr>
      <w:bookmarkStart w:id="75" w:name="_Toc151316021"/>
      <w:r w:rsidRPr="00F23DAE">
        <w:rPr>
          <w:rStyle w:val="Ttulo3Car"/>
        </w:rPr>
        <w:t xml:space="preserve">3.5.2. </w:t>
      </w:r>
      <w:r w:rsidR="000A77CF" w:rsidRPr="00F23DAE">
        <w:rPr>
          <w:rStyle w:val="Ttulo3Car"/>
        </w:rPr>
        <w:t>Recopilación de Datos Socioeconómicos</w:t>
      </w:r>
      <w:bookmarkEnd w:id="75"/>
      <w:r w:rsidR="000A77CF" w:rsidRPr="000A77CF">
        <w:rPr>
          <w:rFonts w:eastAsia="Times New Roman" w:cs="Arial"/>
          <w:b/>
          <w:bCs/>
          <w:color w:val="000000"/>
          <w:szCs w:val="24"/>
          <w:lang w:eastAsia="es-MX"/>
        </w:rPr>
        <w:t>:</w:t>
      </w:r>
      <w:r w:rsidR="000A77CF" w:rsidRPr="000A77CF">
        <w:rPr>
          <w:rFonts w:eastAsia="Times New Roman" w:cs="Arial"/>
          <w:color w:val="000000"/>
          <w:szCs w:val="24"/>
          <w:lang w:eastAsia="es-MX"/>
        </w:rPr>
        <w:t xml:space="preserve"> Recolecta datos socioeconómicos de la población estudiantil que participó en las Pruebas Saber 11. Obteniendo esto de la columna estrato ya que está relacionado a la condición socioeconómica de la persona. </w:t>
      </w:r>
    </w:p>
    <w:p w14:paraId="519F5B63" w14:textId="386FB14F" w:rsidR="000A77CF" w:rsidRPr="000A77CF" w:rsidRDefault="00F23DAE" w:rsidP="006D5861">
      <w:pPr>
        <w:spacing w:before="240" w:after="0" w:line="240" w:lineRule="auto"/>
        <w:rPr>
          <w:rFonts w:eastAsia="Times New Roman" w:cs="Arial"/>
          <w:szCs w:val="24"/>
          <w:lang w:eastAsia="es-MX"/>
        </w:rPr>
      </w:pPr>
      <w:bookmarkStart w:id="76" w:name="_Toc151316022"/>
      <w:r w:rsidRPr="00F23DAE">
        <w:rPr>
          <w:rStyle w:val="Ttulo3Car"/>
        </w:rPr>
        <w:t xml:space="preserve">3.5.3. </w:t>
      </w:r>
      <w:r w:rsidR="000A77CF" w:rsidRPr="00F23DAE">
        <w:rPr>
          <w:rStyle w:val="Ttulo3Car"/>
        </w:rPr>
        <w:t>Interpretación de Resultados</w:t>
      </w:r>
      <w:bookmarkEnd w:id="76"/>
      <w:r w:rsidR="000A77CF" w:rsidRPr="000A77CF">
        <w:rPr>
          <w:rFonts w:eastAsia="Times New Roman" w:cs="Arial"/>
          <w:color w:val="000000"/>
          <w:szCs w:val="24"/>
          <w:lang w:eastAsia="es-MX"/>
        </w:rPr>
        <w:t>: Interpreta los datos. ¿Hay una relación significativa entre los factores socioeconómicos y los resultados de las pruebas? ¿Cuál es la dirección de esta relación?</w:t>
      </w:r>
    </w:p>
    <w:p w14:paraId="6981D056" w14:textId="29528DC3" w:rsidR="000A77CF" w:rsidRPr="000A77CF" w:rsidRDefault="00F23DAE" w:rsidP="006D5861">
      <w:pPr>
        <w:spacing w:before="240" w:after="0" w:line="240" w:lineRule="auto"/>
        <w:rPr>
          <w:rFonts w:eastAsia="Times New Roman" w:cs="Arial"/>
          <w:szCs w:val="24"/>
          <w:lang w:eastAsia="es-MX"/>
        </w:rPr>
      </w:pPr>
      <w:bookmarkStart w:id="77" w:name="_Toc151316023"/>
      <w:r w:rsidRPr="00F23DAE">
        <w:rPr>
          <w:rStyle w:val="Ttulo3Car"/>
        </w:rPr>
        <w:t>3.5.4.</w:t>
      </w:r>
      <w:r w:rsidR="000A77CF" w:rsidRPr="00F23DAE">
        <w:rPr>
          <w:rStyle w:val="Ttulo3Car"/>
        </w:rPr>
        <w:t xml:space="preserve"> Comunicación de Hallazgos</w:t>
      </w:r>
      <w:bookmarkEnd w:id="77"/>
      <w:r w:rsidR="000A77CF" w:rsidRPr="000A77CF">
        <w:rPr>
          <w:rFonts w:eastAsia="Times New Roman" w:cs="Arial"/>
          <w:b/>
          <w:bCs/>
          <w:color w:val="000000"/>
          <w:szCs w:val="24"/>
          <w:lang w:eastAsia="es-MX"/>
        </w:rPr>
        <w:t>:</w:t>
      </w:r>
      <w:r w:rsidR="000A77CF" w:rsidRPr="000A77CF">
        <w:rPr>
          <w:rFonts w:eastAsia="Times New Roman" w:cs="Arial"/>
          <w:color w:val="000000"/>
          <w:szCs w:val="24"/>
          <w:lang w:eastAsia="es-MX"/>
        </w:rPr>
        <w:t xml:space="preserve"> Presenta los hallazgos de manera clara y comprensible en tu informe de investigación. Utiliza gráficos, tablas y visualizaciones para destacar las relaciones identificadas.</w:t>
      </w:r>
    </w:p>
    <w:p w14:paraId="3422583F" w14:textId="305729D8" w:rsidR="000A77CF" w:rsidRPr="000A77CF" w:rsidRDefault="00F23DAE" w:rsidP="006D5861">
      <w:pPr>
        <w:spacing w:before="240" w:after="0" w:line="240" w:lineRule="auto"/>
        <w:rPr>
          <w:rFonts w:eastAsia="Times New Roman" w:cs="Arial"/>
          <w:szCs w:val="24"/>
          <w:lang w:eastAsia="es-MX"/>
        </w:rPr>
      </w:pPr>
      <w:bookmarkStart w:id="78" w:name="_Toc151316024"/>
      <w:r w:rsidRPr="00F23DAE">
        <w:rPr>
          <w:rStyle w:val="Ttulo3Car"/>
        </w:rPr>
        <w:t>3.5.5.</w:t>
      </w:r>
      <w:r w:rsidR="000A77CF" w:rsidRPr="00F23DAE">
        <w:rPr>
          <w:rStyle w:val="Ttulo3Car"/>
        </w:rPr>
        <w:t xml:space="preserve"> Limitaciones y Recomendaciones</w:t>
      </w:r>
      <w:bookmarkEnd w:id="78"/>
      <w:r w:rsidR="000A77CF" w:rsidRPr="000A77CF">
        <w:rPr>
          <w:rFonts w:eastAsia="Times New Roman" w:cs="Arial"/>
          <w:b/>
          <w:bCs/>
          <w:color w:val="000000"/>
          <w:szCs w:val="24"/>
          <w:lang w:eastAsia="es-MX"/>
        </w:rPr>
        <w:t>:</w:t>
      </w:r>
      <w:r w:rsidR="000A77CF" w:rsidRPr="000A77CF">
        <w:rPr>
          <w:rFonts w:eastAsia="Times New Roman" w:cs="Arial"/>
          <w:color w:val="000000"/>
          <w:szCs w:val="24"/>
          <w:lang w:eastAsia="es-MX"/>
        </w:rPr>
        <w:t xml:space="preserve"> Discute las limitaciones de tu estudio, como posibles sesgos o falta de datos. Proporciona recomendaciones para investigaciones futuras o políticas educativas basadas en tus resulta</w:t>
      </w:r>
      <w:r w:rsidR="000A77CF" w:rsidRPr="000A77CF">
        <w:rPr>
          <w:rFonts w:eastAsia="Times New Roman" w:cs="Arial"/>
          <w:color w:val="000000"/>
          <w:szCs w:val="24"/>
          <w:shd w:val="clear" w:color="auto" w:fill="F7F7F8"/>
          <w:lang w:eastAsia="es-MX"/>
        </w:rPr>
        <w:t>dos.</w:t>
      </w:r>
    </w:p>
    <w:p w14:paraId="24A03D08" w14:textId="77777777" w:rsidR="000A77CF" w:rsidRPr="000A77CF" w:rsidRDefault="000A77CF" w:rsidP="006D5861">
      <w:pPr>
        <w:spacing w:after="0" w:line="240" w:lineRule="auto"/>
        <w:jc w:val="left"/>
        <w:rPr>
          <w:rFonts w:eastAsia="Times New Roman" w:cs="Arial"/>
          <w:szCs w:val="24"/>
          <w:lang w:eastAsia="es-MX"/>
        </w:rPr>
      </w:pPr>
    </w:p>
    <w:p w14:paraId="32523512" w14:textId="77777777" w:rsidR="006938F9" w:rsidRPr="000A77CF" w:rsidRDefault="006938F9" w:rsidP="006D5861">
      <w:pPr>
        <w:spacing w:line="240" w:lineRule="auto"/>
      </w:pPr>
    </w:p>
    <w:p w14:paraId="16CAD33A" w14:textId="77777777" w:rsidR="006938F9" w:rsidRPr="001C7E7E" w:rsidRDefault="00FF5EA8" w:rsidP="006D5861">
      <w:pPr>
        <w:spacing w:after="200" w:line="240" w:lineRule="auto"/>
        <w:jc w:val="left"/>
        <w:rPr>
          <w:rFonts w:cs="Arial"/>
        </w:rPr>
      </w:pPr>
      <w:r w:rsidRPr="001C7E7E">
        <w:rPr>
          <w:rFonts w:cs="Arial"/>
        </w:rPr>
        <w:br w:type="page"/>
      </w:r>
    </w:p>
    <w:p w14:paraId="2E83AE82" w14:textId="35745158" w:rsidR="00960E6A" w:rsidRDefault="00A36AF6" w:rsidP="00F23DAE">
      <w:pPr>
        <w:pStyle w:val="Ttulo1"/>
        <w:numPr>
          <w:ilvl w:val="0"/>
          <w:numId w:val="18"/>
        </w:numPr>
        <w:spacing w:line="240" w:lineRule="auto"/>
        <w:rPr>
          <w:rFonts w:cs="Arial"/>
          <w:lang w:val="en-US"/>
        </w:rPr>
      </w:pPr>
      <w:bookmarkStart w:id="79" w:name="_Toc151316025"/>
      <w:r>
        <w:rPr>
          <w:rFonts w:cs="Arial"/>
          <w:lang w:val="en-US"/>
        </w:rPr>
        <w:lastRenderedPageBreak/>
        <w:t>IMPLEMENTACI</w:t>
      </w:r>
      <w:r w:rsidR="00F23DAE">
        <w:rPr>
          <w:rFonts w:cs="Arial"/>
          <w:lang w:val="en-US"/>
        </w:rPr>
        <w:t>ó</w:t>
      </w:r>
      <w:r>
        <w:rPr>
          <w:rFonts w:cs="Arial"/>
          <w:lang w:val="en-US"/>
        </w:rPr>
        <w:t>N</w:t>
      </w:r>
      <w:bookmarkEnd w:id="79"/>
    </w:p>
    <w:p w14:paraId="3B2B78B9" w14:textId="77777777" w:rsidR="00F23DAE" w:rsidRPr="00F23DAE" w:rsidRDefault="00F23DAE" w:rsidP="00F23DAE"/>
    <w:p w14:paraId="5A5F5F40" w14:textId="5D00BFCB" w:rsidR="00A36AF6" w:rsidRPr="00F23DAE" w:rsidRDefault="00A36AF6" w:rsidP="00F23DAE">
      <w:pPr>
        <w:pStyle w:val="Ttulo2"/>
        <w:numPr>
          <w:ilvl w:val="1"/>
          <w:numId w:val="18"/>
        </w:numPr>
        <w:rPr>
          <w:rFonts w:eastAsia="Times New Roman"/>
          <w:lang w:eastAsia="es-MX"/>
        </w:rPr>
      </w:pPr>
      <w:bookmarkStart w:id="80" w:name="_Toc151316026"/>
      <w:r w:rsidRPr="00F23DAE">
        <w:rPr>
          <w:rFonts w:eastAsia="Times New Roman"/>
          <w:lang w:eastAsia="es-MX"/>
        </w:rPr>
        <w:t>Creación de las dimensiones en la base de datos</w:t>
      </w:r>
      <w:bookmarkEnd w:id="80"/>
    </w:p>
    <w:p w14:paraId="17D61104" w14:textId="77777777" w:rsidR="00A36AF6" w:rsidRPr="00A36AF6" w:rsidRDefault="00A36AF6" w:rsidP="006D5861">
      <w:pPr>
        <w:spacing w:after="0" w:line="240" w:lineRule="auto"/>
        <w:rPr>
          <w:rFonts w:eastAsia="Times New Roman" w:cs="Arial"/>
          <w:szCs w:val="24"/>
          <w:lang w:eastAsia="es-MX"/>
        </w:rPr>
      </w:pPr>
      <w:r w:rsidRPr="00A36AF6">
        <w:rPr>
          <w:rFonts w:eastAsia="Times New Roman" w:cs="Arial"/>
          <w:color w:val="000000"/>
          <w:szCs w:val="24"/>
          <w:lang w:eastAsia="es-MX"/>
        </w:rPr>
        <w:t>Se crean los script necesarios para recopilar la información de la tabla RESULTADOS_SABER_11 alojado en STAGE _UPTC</w:t>
      </w:r>
    </w:p>
    <w:p w14:paraId="0A57761C" w14:textId="77777777" w:rsidR="00A36AF6" w:rsidRPr="00A36AF6" w:rsidRDefault="00A36AF6" w:rsidP="006D5861">
      <w:pPr>
        <w:spacing w:after="0" w:line="240" w:lineRule="auto"/>
        <w:jc w:val="left"/>
        <w:rPr>
          <w:rFonts w:eastAsia="Times New Roman" w:cs="Arial"/>
          <w:szCs w:val="24"/>
          <w:lang w:eastAsia="es-MX"/>
        </w:rPr>
      </w:pPr>
    </w:p>
    <w:p w14:paraId="585AD7BA" w14:textId="446C792D" w:rsidR="00A36AF6" w:rsidRPr="00A36AF6" w:rsidRDefault="00A36AF6" w:rsidP="00F23DAE">
      <w:pPr>
        <w:pStyle w:val="Ttulo3"/>
        <w:numPr>
          <w:ilvl w:val="2"/>
          <w:numId w:val="18"/>
        </w:numPr>
        <w:rPr>
          <w:rFonts w:eastAsia="Times New Roman"/>
          <w:lang w:eastAsia="es-MX"/>
        </w:rPr>
      </w:pPr>
      <w:bookmarkStart w:id="81" w:name="_Toc151316027"/>
      <w:r w:rsidRPr="00A36AF6">
        <w:rPr>
          <w:rFonts w:eastAsia="Times New Roman"/>
          <w:lang w:eastAsia="es-MX"/>
        </w:rPr>
        <w:t>Dimensión Tiempo</w:t>
      </w:r>
      <w:bookmarkEnd w:id="81"/>
    </w:p>
    <w:p w14:paraId="3012E652" w14:textId="77777777" w:rsidR="00A36AF6" w:rsidRPr="00A36AF6" w:rsidRDefault="00A36AF6" w:rsidP="006D5861">
      <w:pPr>
        <w:spacing w:after="0" w:line="240" w:lineRule="auto"/>
        <w:rPr>
          <w:rFonts w:eastAsia="Times New Roman" w:cs="Arial"/>
          <w:szCs w:val="24"/>
          <w:lang w:eastAsia="es-MX"/>
        </w:rPr>
      </w:pPr>
      <w:r w:rsidRPr="00A36AF6">
        <w:rPr>
          <w:rFonts w:eastAsia="Times New Roman" w:cs="Arial"/>
          <w:color w:val="000000"/>
          <w:szCs w:val="24"/>
          <w:lang w:eastAsia="es-MX"/>
        </w:rPr>
        <w:t>Dimensión enfocada a la categoría en periodos de tiempo. </w:t>
      </w:r>
    </w:p>
    <w:p w14:paraId="601A92E8" w14:textId="77777777" w:rsidR="00A36AF6" w:rsidRPr="00A36AF6" w:rsidRDefault="00A36AF6" w:rsidP="006D5861">
      <w:pPr>
        <w:spacing w:after="0" w:line="240" w:lineRule="auto"/>
        <w:jc w:val="left"/>
        <w:rPr>
          <w:rFonts w:eastAsia="Times New Roman" w:cs="Arial"/>
          <w:szCs w:val="24"/>
          <w:lang w:eastAsia="es-MX"/>
        </w:rPr>
      </w:pPr>
    </w:p>
    <w:p w14:paraId="7682B42E" w14:textId="6787144D" w:rsidR="00A36AF6" w:rsidRPr="00F23DAE" w:rsidRDefault="00A36AF6" w:rsidP="00F23DAE">
      <w:pPr>
        <w:pStyle w:val="Prrafodelista"/>
        <w:numPr>
          <w:ilvl w:val="2"/>
          <w:numId w:val="18"/>
        </w:numPr>
        <w:spacing w:after="0" w:line="240" w:lineRule="auto"/>
        <w:rPr>
          <w:rFonts w:eastAsia="Times New Roman" w:cs="Arial"/>
          <w:szCs w:val="24"/>
          <w:lang w:eastAsia="es-MX"/>
        </w:rPr>
      </w:pPr>
      <w:r w:rsidRPr="00F23DAE">
        <w:rPr>
          <w:rFonts w:eastAsia="Times New Roman" w:cs="Arial"/>
          <w:color w:val="000000"/>
          <w:szCs w:val="24"/>
          <w:lang w:eastAsia="es-MX"/>
        </w:rPr>
        <w:t>Creación de la tabla por el siguiente script. </w:t>
      </w:r>
    </w:p>
    <w:p w14:paraId="0F474A1E" w14:textId="77777777" w:rsidR="00A36AF6" w:rsidRPr="00A36AF6" w:rsidRDefault="00A36AF6" w:rsidP="006D5861">
      <w:pPr>
        <w:spacing w:after="0" w:line="240" w:lineRule="auto"/>
        <w:jc w:val="left"/>
        <w:rPr>
          <w:rFonts w:eastAsia="Times New Roman" w:cs="Arial"/>
          <w:szCs w:val="24"/>
          <w:lang w:eastAsia="es-MX"/>
        </w:rPr>
      </w:pPr>
    </w:p>
    <w:p w14:paraId="3CF308B0" w14:textId="77777777" w:rsidR="00A36AF6" w:rsidRPr="007B79E4" w:rsidRDefault="00A36AF6" w:rsidP="006D5861">
      <w:pPr>
        <w:shd w:val="clear" w:color="auto" w:fill="1E1E1E"/>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569CD6"/>
          <w:sz w:val="18"/>
          <w:szCs w:val="18"/>
          <w:lang w:val="en-US" w:eastAsia="es-MX"/>
        </w:rPr>
        <w:t>CREATE</w:t>
      </w:r>
      <w:r w:rsidRPr="007B79E4">
        <w:rPr>
          <w:rFonts w:ascii="Consolas" w:eastAsia="Times New Roman" w:hAnsi="Consolas" w:cs="Arial"/>
          <w:color w:val="D4D4D4"/>
          <w:sz w:val="18"/>
          <w:szCs w:val="18"/>
          <w:lang w:val="en-US" w:eastAsia="es-MX"/>
        </w:rPr>
        <w:t xml:space="preserve"> </w:t>
      </w:r>
      <w:r w:rsidRPr="007B79E4">
        <w:rPr>
          <w:rFonts w:ascii="Consolas" w:eastAsia="Times New Roman" w:hAnsi="Consolas" w:cs="Arial"/>
          <w:color w:val="569CD6"/>
          <w:sz w:val="18"/>
          <w:szCs w:val="18"/>
          <w:lang w:val="en-US" w:eastAsia="es-MX"/>
        </w:rPr>
        <w:t>TABLE</w:t>
      </w:r>
      <w:r w:rsidRPr="007B79E4">
        <w:rPr>
          <w:rFonts w:ascii="Consolas" w:eastAsia="Times New Roman" w:hAnsi="Consolas" w:cs="Arial"/>
          <w:color w:val="D4D4D4"/>
          <w:sz w:val="18"/>
          <w:szCs w:val="18"/>
          <w:lang w:val="en-US" w:eastAsia="es-MX"/>
        </w:rPr>
        <w:t xml:space="preserve"> </w:t>
      </w:r>
      <w:r w:rsidRPr="007B79E4">
        <w:rPr>
          <w:rFonts w:ascii="Consolas" w:eastAsia="Times New Roman" w:hAnsi="Consolas" w:cs="Arial"/>
          <w:color w:val="DCDCAA"/>
          <w:sz w:val="18"/>
          <w:szCs w:val="18"/>
          <w:lang w:val="en-US" w:eastAsia="es-MX"/>
        </w:rPr>
        <w:t>DIM_TIEMPO</w:t>
      </w:r>
      <w:r w:rsidRPr="007B79E4">
        <w:rPr>
          <w:rFonts w:ascii="Consolas" w:eastAsia="Times New Roman" w:hAnsi="Consolas" w:cs="Arial"/>
          <w:color w:val="D4D4D4"/>
          <w:sz w:val="18"/>
          <w:szCs w:val="18"/>
          <w:lang w:val="en-US" w:eastAsia="es-MX"/>
        </w:rPr>
        <w:t>(</w:t>
      </w:r>
    </w:p>
    <w:p w14:paraId="52A10CB9" w14:textId="77777777" w:rsidR="00A36AF6" w:rsidRPr="007B79E4" w:rsidRDefault="00A36AF6" w:rsidP="006D5861">
      <w:pPr>
        <w:shd w:val="clear" w:color="auto" w:fill="1E1E1E"/>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D4D4D4"/>
          <w:sz w:val="18"/>
          <w:szCs w:val="18"/>
          <w:lang w:val="en-US" w:eastAsia="es-MX"/>
        </w:rPr>
        <w:t xml:space="preserve">  SK_DIM_TIEMPO </w:t>
      </w:r>
      <w:r w:rsidRPr="007B79E4">
        <w:rPr>
          <w:rFonts w:ascii="Consolas" w:eastAsia="Times New Roman" w:hAnsi="Consolas" w:cs="Arial"/>
          <w:color w:val="569CD6"/>
          <w:sz w:val="18"/>
          <w:szCs w:val="18"/>
          <w:lang w:val="en-US" w:eastAsia="es-MX"/>
        </w:rPr>
        <w:t>int</w:t>
      </w:r>
      <w:r w:rsidRPr="007B79E4">
        <w:rPr>
          <w:rFonts w:ascii="Consolas" w:eastAsia="Times New Roman" w:hAnsi="Consolas" w:cs="Arial"/>
          <w:color w:val="D4D4D4"/>
          <w:sz w:val="18"/>
          <w:szCs w:val="18"/>
          <w:lang w:val="en-US" w:eastAsia="es-MX"/>
        </w:rPr>
        <w:t xml:space="preserve"> </w:t>
      </w:r>
      <w:r w:rsidRPr="007B79E4">
        <w:rPr>
          <w:rFonts w:ascii="Consolas" w:eastAsia="Times New Roman" w:hAnsi="Consolas" w:cs="Arial"/>
          <w:color w:val="DCDCAA"/>
          <w:sz w:val="18"/>
          <w:szCs w:val="18"/>
          <w:lang w:val="en-US" w:eastAsia="es-MX"/>
        </w:rPr>
        <w:t>IDENTITY</w:t>
      </w:r>
      <w:r w:rsidRPr="007B79E4">
        <w:rPr>
          <w:rFonts w:ascii="Consolas" w:eastAsia="Times New Roman" w:hAnsi="Consolas" w:cs="Arial"/>
          <w:color w:val="D4D4D4"/>
          <w:sz w:val="18"/>
          <w:szCs w:val="18"/>
          <w:lang w:val="en-US" w:eastAsia="es-MX"/>
        </w:rPr>
        <w:t>(</w:t>
      </w:r>
      <w:r w:rsidRPr="007B79E4">
        <w:rPr>
          <w:rFonts w:ascii="Consolas" w:eastAsia="Times New Roman" w:hAnsi="Consolas" w:cs="Arial"/>
          <w:color w:val="B5CEA8"/>
          <w:sz w:val="18"/>
          <w:szCs w:val="18"/>
          <w:lang w:val="en-US" w:eastAsia="es-MX"/>
        </w:rPr>
        <w:t>1</w:t>
      </w:r>
      <w:r w:rsidRPr="007B79E4">
        <w:rPr>
          <w:rFonts w:ascii="Consolas" w:eastAsia="Times New Roman" w:hAnsi="Consolas" w:cs="Arial"/>
          <w:color w:val="D4D4D4"/>
          <w:sz w:val="18"/>
          <w:szCs w:val="18"/>
          <w:lang w:val="en-US" w:eastAsia="es-MX"/>
        </w:rPr>
        <w:t>,</w:t>
      </w:r>
      <w:r w:rsidRPr="007B79E4">
        <w:rPr>
          <w:rFonts w:ascii="Consolas" w:eastAsia="Times New Roman" w:hAnsi="Consolas" w:cs="Arial"/>
          <w:color w:val="B5CEA8"/>
          <w:sz w:val="18"/>
          <w:szCs w:val="18"/>
          <w:lang w:val="en-US" w:eastAsia="es-MX"/>
        </w:rPr>
        <w:t>1</w:t>
      </w:r>
      <w:r w:rsidRPr="007B79E4">
        <w:rPr>
          <w:rFonts w:ascii="Consolas" w:eastAsia="Times New Roman" w:hAnsi="Consolas" w:cs="Arial"/>
          <w:color w:val="D4D4D4"/>
          <w:sz w:val="18"/>
          <w:szCs w:val="18"/>
          <w:lang w:val="en-US" w:eastAsia="es-MX"/>
        </w:rPr>
        <w:t xml:space="preserve">) </w:t>
      </w:r>
      <w:r w:rsidRPr="007B79E4">
        <w:rPr>
          <w:rFonts w:ascii="Consolas" w:eastAsia="Times New Roman" w:hAnsi="Consolas" w:cs="Arial"/>
          <w:color w:val="569CD6"/>
          <w:sz w:val="18"/>
          <w:szCs w:val="18"/>
          <w:lang w:val="en-US" w:eastAsia="es-MX"/>
        </w:rPr>
        <w:t>PRIMARY KEY</w:t>
      </w:r>
      <w:r w:rsidRPr="007B79E4">
        <w:rPr>
          <w:rFonts w:ascii="Consolas" w:eastAsia="Times New Roman" w:hAnsi="Consolas" w:cs="Arial"/>
          <w:color w:val="D4D4D4"/>
          <w:sz w:val="18"/>
          <w:szCs w:val="18"/>
          <w:lang w:val="en-US" w:eastAsia="es-MX"/>
        </w:rPr>
        <w:t>,</w:t>
      </w:r>
    </w:p>
    <w:p w14:paraId="0771E54F" w14:textId="77777777" w:rsidR="00A36AF6" w:rsidRPr="007B79E4" w:rsidRDefault="00A36AF6" w:rsidP="006D5861">
      <w:pPr>
        <w:shd w:val="clear" w:color="auto" w:fill="1E1E1E"/>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D4D4D4"/>
          <w:sz w:val="18"/>
          <w:szCs w:val="18"/>
          <w:lang w:val="en-US" w:eastAsia="es-MX"/>
        </w:rPr>
        <w:t>    </w:t>
      </w:r>
      <w:r w:rsidRPr="007B79E4">
        <w:rPr>
          <w:rFonts w:ascii="Consolas" w:eastAsia="Times New Roman" w:hAnsi="Consolas" w:cs="Arial"/>
          <w:color w:val="D4D4D4"/>
          <w:sz w:val="18"/>
          <w:szCs w:val="18"/>
          <w:lang w:eastAsia="es-MX"/>
        </w:rPr>
        <w:t xml:space="preserve">ANIO </w:t>
      </w:r>
      <w:r w:rsidRPr="007B79E4">
        <w:rPr>
          <w:rFonts w:ascii="Consolas" w:eastAsia="Times New Roman" w:hAnsi="Consolas" w:cs="Arial"/>
          <w:color w:val="569CD6"/>
          <w:sz w:val="18"/>
          <w:szCs w:val="18"/>
          <w:lang w:eastAsia="es-MX"/>
        </w:rPr>
        <w:t>int</w:t>
      </w:r>
      <w:r w:rsidRPr="007B79E4">
        <w:rPr>
          <w:rFonts w:ascii="Consolas" w:eastAsia="Times New Roman" w:hAnsi="Consolas" w:cs="Arial"/>
          <w:color w:val="D4D4D4"/>
          <w:sz w:val="18"/>
          <w:szCs w:val="18"/>
          <w:lang w:eastAsia="es-MX"/>
        </w:rPr>
        <w:t>,</w:t>
      </w:r>
    </w:p>
    <w:p w14:paraId="3776C1D8" w14:textId="77777777" w:rsidR="00A36AF6" w:rsidRPr="007B79E4" w:rsidRDefault="00A36AF6" w:rsidP="006D5861">
      <w:pPr>
        <w:shd w:val="clear" w:color="auto" w:fill="1E1E1E"/>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D4D4D4"/>
          <w:sz w:val="18"/>
          <w:szCs w:val="18"/>
          <w:lang w:eastAsia="es-MX"/>
        </w:rPr>
        <w:t xml:space="preserve">    PERIODO </w:t>
      </w:r>
      <w:r w:rsidRPr="007B79E4">
        <w:rPr>
          <w:rFonts w:ascii="Consolas" w:eastAsia="Times New Roman" w:hAnsi="Consolas" w:cs="Arial"/>
          <w:color w:val="569CD6"/>
          <w:sz w:val="18"/>
          <w:szCs w:val="18"/>
          <w:lang w:eastAsia="es-MX"/>
        </w:rPr>
        <w:t>int</w:t>
      </w:r>
      <w:r w:rsidRPr="007B79E4">
        <w:rPr>
          <w:rFonts w:ascii="Consolas" w:eastAsia="Times New Roman" w:hAnsi="Consolas" w:cs="Arial"/>
          <w:color w:val="D4D4D4"/>
          <w:sz w:val="18"/>
          <w:szCs w:val="18"/>
          <w:lang w:eastAsia="es-MX"/>
        </w:rPr>
        <w:t>,</w:t>
      </w:r>
    </w:p>
    <w:p w14:paraId="61F75382" w14:textId="77777777" w:rsidR="00A36AF6" w:rsidRPr="007B79E4" w:rsidRDefault="00A36AF6" w:rsidP="006D5861">
      <w:pPr>
        <w:shd w:val="clear" w:color="auto" w:fill="1E1E1E"/>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D4D4D4"/>
          <w:sz w:val="18"/>
          <w:szCs w:val="18"/>
          <w:lang w:eastAsia="es-MX"/>
        </w:rPr>
        <w:t>);</w:t>
      </w:r>
    </w:p>
    <w:p w14:paraId="684B8C79" w14:textId="3B700E0F" w:rsidR="00A36AF6" w:rsidRPr="00F23DAE" w:rsidRDefault="00A36AF6" w:rsidP="00F23DAE">
      <w:pPr>
        <w:pStyle w:val="Prrafodelista"/>
        <w:numPr>
          <w:ilvl w:val="2"/>
          <w:numId w:val="18"/>
        </w:numPr>
        <w:spacing w:after="0" w:line="240" w:lineRule="auto"/>
        <w:jc w:val="left"/>
        <w:rPr>
          <w:rFonts w:eastAsia="Times New Roman" w:cs="Arial"/>
          <w:szCs w:val="24"/>
          <w:lang w:eastAsia="es-MX"/>
        </w:rPr>
      </w:pPr>
      <w:r w:rsidRPr="00F23DAE">
        <w:rPr>
          <w:rFonts w:eastAsia="Times New Roman" w:cs="Arial"/>
          <w:color w:val="000000"/>
          <w:szCs w:val="24"/>
          <w:lang w:eastAsia="es-MX"/>
        </w:rPr>
        <w:t>Creación del script de consulta de la data en la data warehouse.</w:t>
      </w:r>
    </w:p>
    <w:p w14:paraId="3558ED87" w14:textId="77777777" w:rsidR="00A36AF6" w:rsidRPr="00A36AF6" w:rsidRDefault="00A36AF6" w:rsidP="006D5861">
      <w:pPr>
        <w:spacing w:after="0" w:line="240" w:lineRule="auto"/>
        <w:jc w:val="left"/>
        <w:rPr>
          <w:rFonts w:eastAsia="Times New Roman" w:cs="Arial"/>
          <w:szCs w:val="24"/>
          <w:lang w:eastAsia="es-MX"/>
        </w:rPr>
      </w:pPr>
    </w:p>
    <w:p w14:paraId="2F9D1947"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569CD6"/>
          <w:sz w:val="18"/>
          <w:szCs w:val="18"/>
          <w:lang w:val="en-US" w:eastAsia="es-MX"/>
        </w:rPr>
        <w:t>SELECT</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DCDCAA"/>
          <w:sz w:val="18"/>
          <w:szCs w:val="18"/>
          <w:lang w:val="en-US" w:eastAsia="es-MX"/>
        </w:rPr>
        <w:t>SUBSTRING</w:t>
      </w:r>
      <w:r w:rsidRPr="007B79E4">
        <w:rPr>
          <w:rFonts w:ascii="Consolas" w:eastAsia="Times New Roman" w:hAnsi="Consolas" w:cs="Arial"/>
          <w:color w:val="FFFFFF"/>
          <w:sz w:val="18"/>
          <w:szCs w:val="18"/>
          <w:lang w:val="en-US" w:eastAsia="es-MX"/>
        </w:rPr>
        <w:t xml:space="preserve">(A.PERIODO, </w:t>
      </w:r>
      <w:r w:rsidRPr="007B79E4">
        <w:rPr>
          <w:rFonts w:ascii="Consolas" w:eastAsia="Times New Roman" w:hAnsi="Consolas" w:cs="Arial"/>
          <w:color w:val="B5CEA8"/>
          <w:sz w:val="18"/>
          <w:szCs w:val="18"/>
          <w:lang w:val="en-US" w:eastAsia="es-MX"/>
        </w:rPr>
        <w:t>0</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B5CEA8"/>
          <w:sz w:val="18"/>
          <w:szCs w:val="18"/>
          <w:lang w:val="en-US" w:eastAsia="es-MX"/>
        </w:rPr>
        <w:t>5</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569CD6"/>
          <w:sz w:val="18"/>
          <w:szCs w:val="18"/>
          <w:lang w:val="en-US" w:eastAsia="es-MX"/>
        </w:rPr>
        <w:t>AS</w:t>
      </w:r>
      <w:r w:rsidRPr="007B79E4">
        <w:rPr>
          <w:rFonts w:ascii="Consolas" w:eastAsia="Times New Roman" w:hAnsi="Consolas" w:cs="Arial"/>
          <w:color w:val="FFFFFF"/>
          <w:sz w:val="18"/>
          <w:szCs w:val="18"/>
          <w:lang w:val="en-US" w:eastAsia="es-MX"/>
        </w:rPr>
        <w:t xml:space="preserve"> ANIO, </w:t>
      </w:r>
      <w:r w:rsidRPr="007B79E4">
        <w:rPr>
          <w:rFonts w:ascii="Consolas" w:eastAsia="Times New Roman" w:hAnsi="Consolas" w:cs="Arial"/>
          <w:color w:val="DCDCAA"/>
          <w:sz w:val="18"/>
          <w:szCs w:val="18"/>
          <w:lang w:val="en-US" w:eastAsia="es-MX"/>
        </w:rPr>
        <w:t>SUBSTRING</w:t>
      </w:r>
      <w:r w:rsidRPr="007B79E4">
        <w:rPr>
          <w:rFonts w:ascii="Consolas" w:eastAsia="Times New Roman" w:hAnsi="Consolas" w:cs="Arial"/>
          <w:color w:val="FFFFFF"/>
          <w:sz w:val="18"/>
          <w:szCs w:val="18"/>
          <w:lang w:val="en-US" w:eastAsia="es-MX"/>
        </w:rPr>
        <w:t xml:space="preserve">(A.PERIODO, </w:t>
      </w:r>
      <w:r w:rsidRPr="007B79E4">
        <w:rPr>
          <w:rFonts w:ascii="Consolas" w:eastAsia="Times New Roman" w:hAnsi="Consolas" w:cs="Arial"/>
          <w:color w:val="B5CEA8"/>
          <w:sz w:val="18"/>
          <w:szCs w:val="18"/>
          <w:lang w:val="en-US" w:eastAsia="es-MX"/>
        </w:rPr>
        <w:t>5</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B5CEA8"/>
          <w:sz w:val="18"/>
          <w:szCs w:val="18"/>
          <w:lang w:val="en-US" w:eastAsia="es-MX"/>
        </w:rPr>
        <w:t>6</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569CD6"/>
          <w:sz w:val="18"/>
          <w:szCs w:val="18"/>
          <w:lang w:val="en-US" w:eastAsia="es-MX"/>
        </w:rPr>
        <w:t>AS</w:t>
      </w:r>
      <w:r w:rsidRPr="007B79E4">
        <w:rPr>
          <w:rFonts w:ascii="Consolas" w:eastAsia="Times New Roman" w:hAnsi="Consolas" w:cs="Arial"/>
          <w:color w:val="FFFFFF"/>
          <w:sz w:val="18"/>
          <w:szCs w:val="18"/>
          <w:lang w:val="en-US" w:eastAsia="es-MX"/>
        </w:rPr>
        <w:t xml:space="preserve"> PERIODO </w:t>
      </w:r>
      <w:r w:rsidRPr="007B79E4">
        <w:rPr>
          <w:rFonts w:ascii="Consolas" w:eastAsia="Times New Roman" w:hAnsi="Consolas" w:cs="Arial"/>
          <w:color w:val="569CD6"/>
          <w:sz w:val="18"/>
          <w:szCs w:val="18"/>
          <w:lang w:val="en-US" w:eastAsia="es-MX"/>
        </w:rPr>
        <w:t>FROM</w:t>
      </w:r>
    </w:p>
    <w:p w14:paraId="38DF8C57"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w:t>
      </w:r>
      <w:r w:rsidRPr="007B79E4">
        <w:rPr>
          <w:rFonts w:ascii="Consolas" w:eastAsia="Times New Roman" w:hAnsi="Consolas" w:cs="Arial"/>
          <w:color w:val="569CD6"/>
          <w:sz w:val="18"/>
          <w:szCs w:val="18"/>
          <w:lang w:val="en-US" w:eastAsia="es-MX"/>
        </w:rPr>
        <w:t>SELECT DISTINCT</w:t>
      </w:r>
      <w:r w:rsidRPr="007B79E4">
        <w:rPr>
          <w:rFonts w:ascii="Consolas" w:eastAsia="Times New Roman" w:hAnsi="Consolas" w:cs="Arial"/>
          <w:color w:val="FFFFFF"/>
          <w:sz w:val="18"/>
          <w:szCs w:val="18"/>
          <w:lang w:val="en-US" w:eastAsia="es-MX"/>
        </w:rPr>
        <w:t>(</w:t>
      </w:r>
      <w:r w:rsidRPr="007B79E4">
        <w:rPr>
          <w:rFonts w:ascii="Consolas" w:eastAsia="Times New Roman" w:hAnsi="Consolas" w:cs="Arial"/>
          <w:color w:val="DCDCAA"/>
          <w:sz w:val="18"/>
          <w:szCs w:val="18"/>
          <w:lang w:val="en-US" w:eastAsia="es-MX"/>
        </w:rPr>
        <w:t>CAST</w:t>
      </w:r>
      <w:r w:rsidRPr="007B79E4">
        <w:rPr>
          <w:rFonts w:ascii="Consolas" w:eastAsia="Times New Roman" w:hAnsi="Consolas" w:cs="Arial"/>
          <w:color w:val="FFFFFF"/>
          <w:sz w:val="18"/>
          <w:szCs w:val="18"/>
          <w:lang w:val="en-US" w:eastAsia="es-MX"/>
        </w:rPr>
        <w:t xml:space="preserve">(INT_PERIODO </w:t>
      </w:r>
      <w:r w:rsidRPr="007B79E4">
        <w:rPr>
          <w:rFonts w:ascii="Consolas" w:eastAsia="Times New Roman" w:hAnsi="Consolas" w:cs="Arial"/>
          <w:color w:val="569CD6"/>
          <w:sz w:val="18"/>
          <w:szCs w:val="18"/>
          <w:lang w:val="en-US" w:eastAsia="es-MX"/>
        </w:rPr>
        <w:t>AS</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569CD6"/>
          <w:sz w:val="18"/>
          <w:szCs w:val="18"/>
          <w:lang w:val="en-US" w:eastAsia="es-MX"/>
        </w:rPr>
        <w:t>VARCHAR</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569CD6"/>
          <w:sz w:val="18"/>
          <w:szCs w:val="18"/>
          <w:lang w:val="en-US" w:eastAsia="es-MX"/>
        </w:rPr>
        <w:t>AS</w:t>
      </w:r>
      <w:r w:rsidRPr="007B79E4">
        <w:rPr>
          <w:rFonts w:ascii="Consolas" w:eastAsia="Times New Roman" w:hAnsi="Consolas" w:cs="Arial"/>
          <w:color w:val="FFFFFF"/>
          <w:sz w:val="18"/>
          <w:szCs w:val="18"/>
          <w:lang w:val="en-US" w:eastAsia="es-MX"/>
        </w:rPr>
        <w:t xml:space="preserve"> PERIODO</w:t>
      </w:r>
    </w:p>
    <w:p w14:paraId="7317AD62"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569CD6"/>
          <w:sz w:val="18"/>
          <w:szCs w:val="18"/>
          <w:lang w:eastAsia="es-MX"/>
        </w:rPr>
        <w:t>FROM</w:t>
      </w:r>
      <w:r w:rsidRPr="007B79E4">
        <w:rPr>
          <w:rFonts w:ascii="Consolas" w:eastAsia="Times New Roman" w:hAnsi="Consolas" w:cs="Arial"/>
          <w:color w:val="FFFFFF"/>
          <w:sz w:val="18"/>
          <w:szCs w:val="18"/>
          <w:lang w:eastAsia="es-MX"/>
        </w:rPr>
        <w:t xml:space="preserve"> DBO.RESULTADOS_SABER_11)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A</w:t>
      </w:r>
    </w:p>
    <w:p w14:paraId="6E638940" w14:textId="77777777" w:rsidR="00A36AF6" w:rsidRPr="00A36AF6" w:rsidRDefault="00A36AF6" w:rsidP="006D5861">
      <w:pPr>
        <w:spacing w:after="0" w:line="240" w:lineRule="auto"/>
        <w:jc w:val="left"/>
        <w:rPr>
          <w:rFonts w:eastAsia="Times New Roman" w:cs="Arial"/>
          <w:szCs w:val="24"/>
          <w:lang w:eastAsia="es-MX"/>
        </w:rPr>
      </w:pPr>
    </w:p>
    <w:p w14:paraId="7B9557CE" w14:textId="3B3CD335" w:rsidR="00A36AF6" w:rsidRPr="00F23DAE" w:rsidRDefault="00A36AF6" w:rsidP="00F23DAE">
      <w:pPr>
        <w:pStyle w:val="Prrafodelista"/>
        <w:numPr>
          <w:ilvl w:val="2"/>
          <w:numId w:val="18"/>
        </w:numPr>
        <w:spacing w:after="0" w:line="240" w:lineRule="auto"/>
        <w:jc w:val="left"/>
        <w:rPr>
          <w:rFonts w:eastAsia="Times New Roman" w:cs="Arial"/>
          <w:szCs w:val="24"/>
          <w:lang w:eastAsia="es-MX"/>
        </w:rPr>
      </w:pPr>
      <w:r w:rsidRPr="00F23DAE">
        <w:rPr>
          <w:rFonts w:eastAsia="Times New Roman" w:cs="Arial"/>
          <w:color w:val="000000"/>
          <w:szCs w:val="24"/>
          <w:lang w:eastAsia="es-MX"/>
        </w:rPr>
        <w:t>Configuración de los parámetros donde se capta la Data para la dimensión, Source.</w:t>
      </w:r>
    </w:p>
    <w:p w14:paraId="2B5667E8" w14:textId="77777777" w:rsidR="00A36AF6" w:rsidRPr="00A36AF6" w:rsidRDefault="00A36AF6" w:rsidP="006D5861">
      <w:pPr>
        <w:spacing w:after="0" w:line="240" w:lineRule="auto"/>
        <w:jc w:val="left"/>
        <w:rPr>
          <w:rFonts w:eastAsia="Times New Roman" w:cs="Arial"/>
          <w:szCs w:val="24"/>
          <w:lang w:eastAsia="es-MX"/>
        </w:rPr>
      </w:pPr>
    </w:p>
    <w:p w14:paraId="2CDD02AE" w14:textId="0B1F718B" w:rsidR="00A36AF6" w:rsidRPr="0053030E" w:rsidRDefault="0053030E" w:rsidP="0053030E">
      <w:pPr>
        <w:pStyle w:val="Descripcin"/>
        <w:jc w:val="center"/>
        <w:rPr>
          <w:rFonts w:eastAsia="Times New Roman" w:cs="Arial"/>
          <w:color w:val="auto"/>
          <w:sz w:val="24"/>
          <w:szCs w:val="36"/>
          <w:lang w:eastAsia="es-MX"/>
        </w:rPr>
      </w:pPr>
      <w:bookmarkStart w:id="82" w:name="_Toc151316068"/>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33</w:t>
      </w:r>
      <w:r w:rsidRPr="0053030E">
        <w:rPr>
          <w:color w:val="auto"/>
          <w:sz w:val="24"/>
          <w:szCs w:val="24"/>
        </w:rPr>
        <w:fldChar w:fldCharType="end"/>
      </w:r>
      <w:r w:rsidRPr="0053030E">
        <w:rPr>
          <w:color w:val="auto"/>
          <w:sz w:val="24"/>
          <w:szCs w:val="24"/>
        </w:rPr>
        <w:t>. Source Editor - Connection Manager, para la dimensión Tiempo.</w:t>
      </w:r>
      <w:bookmarkEnd w:id="82"/>
    </w:p>
    <w:p w14:paraId="35BC870E" w14:textId="0407BF27"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"https://lh7-us.googleusercontent.com/hr2dziFYtLOWAYbdaiO1bamK2O0weB9KwNjnk4eaC7Y58RzM-gZOL_FVwNg06f_gb4OeFRiZDyScGKorK_ji8uuW7bI-yNtuXz2i5Wk4jrwc2VyBA6X5xTsVjHV-JnfmWKqzGi4WN2jiDeL8OR7LoA"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4B4CD0E" wp14:editId="6673417C">
            <wp:extent cx="2827020" cy="2996902"/>
            <wp:effectExtent l="0" t="0" r="0" b="0"/>
            <wp:docPr id="1195122950" name="Imagen 119512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
                      <a:extLst>
                        <a:ext uri="{28A0092B-C50C-407E-A947-70E740481C1C}">
                          <a14:useLocalDpi xmlns:a14="http://schemas.microsoft.com/office/drawing/2010/main" val="0"/>
                        </a:ext>
                      </a:extLst>
                    </a:blip>
                    <a:srcRect b="7501"/>
                    <a:stretch/>
                  </pic:blipFill>
                  <pic:spPr bwMode="auto">
                    <a:xfrm>
                      <a:off x="0" y="0"/>
                      <a:ext cx="2840286" cy="3010966"/>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4288AFC5" w14:textId="00AEDD73" w:rsidR="00A36AF6" w:rsidRPr="00F23DAE" w:rsidRDefault="00A36AF6" w:rsidP="00F23DAE">
      <w:pPr>
        <w:pStyle w:val="Prrafodelista"/>
        <w:numPr>
          <w:ilvl w:val="2"/>
          <w:numId w:val="18"/>
        </w:numPr>
        <w:spacing w:after="0" w:line="240" w:lineRule="auto"/>
        <w:jc w:val="left"/>
        <w:rPr>
          <w:rFonts w:eastAsia="Times New Roman" w:cs="Arial"/>
          <w:szCs w:val="24"/>
          <w:lang w:eastAsia="es-MX"/>
        </w:rPr>
      </w:pPr>
      <w:r w:rsidRPr="00F23DAE">
        <w:rPr>
          <w:rFonts w:eastAsia="Times New Roman" w:cs="Arial"/>
          <w:color w:val="000000"/>
          <w:szCs w:val="24"/>
          <w:lang w:eastAsia="es-MX"/>
        </w:rPr>
        <w:lastRenderedPageBreak/>
        <w:t>Creación de la llave a partir de los atributos que tiene la dimensión. </w:t>
      </w:r>
    </w:p>
    <w:p w14:paraId="10CBE047" w14:textId="77777777" w:rsidR="00A36AF6" w:rsidRPr="00A36AF6" w:rsidRDefault="00A36AF6" w:rsidP="006D5861">
      <w:pPr>
        <w:spacing w:after="0" w:line="240" w:lineRule="auto"/>
        <w:jc w:val="left"/>
        <w:rPr>
          <w:rFonts w:eastAsia="Times New Roman" w:cs="Arial"/>
          <w:szCs w:val="24"/>
          <w:lang w:eastAsia="es-MX"/>
        </w:rPr>
      </w:pPr>
    </w:p>
    <w:p w14:paraId="7867B0BF" w14:textId="136BB233" w:rsidR="00A36AF6" w:rsidRPr="00A36AF6" w:rsidRDefault="0053030E" w:rsidP="0053030E">
      <w:pPr>
        <w:pStyle w:val="Descripcin"/>
        <w:jc w:val="center"/>
        <w:rPr>
          <w:rFonts w:eastAsia="Times New Roman" w:cs="Arial"/>
          <w:szCs w:val="24"/>
          <w:lang w:eastAsia="es-MX"/>
        </w:rPr>
      </w:pPr>
      <w:bookmarkStart w:id="83" w:name="_Toc151316069"/>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34</w:t>
      </w:r>
      <w:r w:rsidRPr="0053030E">
        <w:rPr>
          <w:color w:val="auto"/>
          <w:sz w:val="24"/>
          <w:szCs w:val="24"/>
        </w:rPr>
        <w:fldChar w:fldCharType="end"/>
      </w:r>
      <w:r w:rsidRPr="0053030E">
        <w:rPr>
          <w:color w:val="auto"/>
          <w:sz w:val="24"/>
          <w:szCs w:val="24"/>
        </w:rPr>
        <w:t>. Destination Editor - Connection Manager para la dimensión Tiempo</w:t>
      </w:r>
      <w:r w:rsidRPr="00364F02">
        <w:t>.</w:t>
      </w:r>
      <w:bookmarkEnd w:id="83"/>
    </w:p>
    <w:p w14:paraId="3CF48EFD" w14:textId="2E8F9FB1"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"https://lh7-us.googleusercontent.com/iSrojRi0J2zY8baFsoZ7xkGYyvr4WLmy-2tvt2QXJurMRkIgZeASjbV_nLy2NkhToQxNtV0JkbGUx3okoDbSfnyQ5mk0bGBdafwSM5BWBnocUvpkS_i70m6BbIffHka43Mc2mbfP3mSXhcfrO4KJTw"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72B5718" wp14:editId="32833F1B">
            <wp:extent cx="3305956" cy="3238391"/>
            <wp:effectExtent l="0" t="0" r="8890" b="635"/>
            <wp:docPr id="1568861754" name="Imagen 156886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5">
                      <a:extLst>
                        <a:ext uri="{28A0092B-C50C-407E-A947-70E740481C1C}">
                          <a14:useLocalDpi xmlns:a14="http://schemas.microsoft.com/office/drawing/2010/main" val="0"/>
                        </a:ext>
                      </a:extLst>
                    </a:blip>
                    <a:srcRect l="2843" t="1271" r="977" b="8441"/>
                    <a:stretch/>
                  </pic:blipFill>
                  <pic:spPr bwMode="auto">
                    <a:xfrm>
                      <a:off x="0" y="0"/>
                      <a:ext cx="3311419" cy="3243742"/>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0D1E66A4" w14:textId="77777777" w:rsidR="00A36AF6" w:rsidRPr="00A36AF6" w:rsidRDefault="00A36AF6" w:rsidP="006D5861">
      <w:pPr>
        <w:spacing w:after="0" w:line="240" w:lineRule="auto"/>
        <w:jc w:val="left"/>
        <w:rPr>
          <w:rFonts w:eastAsia="Times New Roman" w:cs="Arial"/>
          <w:szCs w:val="24"/>
          <w:lang w:eastAsia="es-MX"/>
        </w:rPr>
      </w:pPr>
    </w:p>
    <w:p w14:paraId="6254562D" w14:textId="62329659" w:rsidR="00A36AF6" w:rsidRPr="00F23DAE" w:rsidRDefault="00A36AF6" w:rsidP="00F23DAE">
      <w:pPr>
        <w:pStyle w:val="Prrafodelista"/>
        <w:numPr>
          <w:ilvl w:val="2"/>
          <w:numId w:val="18"/>
        </w:numPr>
        <w:spacing w:after="0" w:line="240" w:lineRule="auto"/>
        <w:jc w:val="left"/>
        <w:rPr>
          <w:rFonts w:eastAsia="Times New Roman" w:cs="Arial"/>
          <w:szCs w:val="24"/>
          <w:lang w:eastAsia="es-MX"/>
        </w:rPr>
      </w:pPr>
      <w:r w:rsidRPr="00F23DAE">
        <w:rPr>
          <w:rFonts w:eastAsia="Times New Roman" w:cs="Arial"/>
          <w:color w:val="000000"/>
          <w:szCs w:val="24"/>
          <w:lang w:eastAsia="es-MX"/>
        </w:rPr>
        <w:t>Configuración y creación de la dimensión en SQL server, Destination. </w:t>
      </w:r>
    </w:p>
    <w:p w14:paraId="587AE9D1" w14:textId="77777777" w:rsidR="00A36AF6" w:rsidRPr="00A36AF6" w:rsidRDefault="00A36AF6" w:rsidP="006D5861">
      <w:pPr>
        <w:spacing w:after="0" w:line="240" w:lineRule="auto"/>
        <w:jc w:val="left"/>
        <w:rPr>
          <w:rFonts w:eastAsia="Times New Roman" w:cs="Arial"/>
          <w:szCs w:val="24"/>
          <w:lang w:eastAsia="es-MX"/>
        </w:rPr>
      </w:pPr>
    </w:p>
    <w:p w14:paraId="7E68DF39" w14:textId="4C7E3D74" w:rsidR="00A36AF6" w:rsidRPr="00A36AF6" w:rsidRDefault="0053030E" w:rsidP="0053030E">
      <w:pPr>
        <w:pStyle w:val="Descripcin"/>
        <w:jc w:val="center"/>
        <w:rPr>
          <w:rFonts w:eastAsia="Times New Roman" w:cs="Arial"/>
          <w:szCs w:val="24"/>
          <w:lang w:eastAsia="es-MX"/>
        </w:rPr>
      </w:pPr>
      <w:bookmarkStart w:id="84" w:name="_Toc151316070"/>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35</w:t>
      </w:r>
      <w:r w:rsidRPr="0053030E">
        <w:rPr>
          <w:color w:val="auto"/>
          <w:sz w:val="24"/>
          <w:szCs w:val="24"/>
        </w:rPr>
        <w:fldChar w:fldCharType="end"/>
      </w:r>
      <w:r w:rsidRPr="0053030E">
        <w:rPr>
          <w:color w:val="auto"/>
          <w:sz w:val="24"/>
          <w:szCs w:val="24"/>
        </w:rPr>
        <w:t>. Derived Column para la dimensión Tiempo</w:t>
      </w:r>
      <w:r w:rsidR="00A36AF6" w:rsidRPr="00A36AF6">
        <w:rPr>
          <w:rFonts w:eastAsia="Times New Roman" w:cs="Arial"/>
          <w:color w:val="000000"/>
          <w:szCs w:val="24"/>
          <w:lang w:eastAsia="es-MX"/>
        </w:rPr>
        <w:t>.</w:t>
      </w:r>
      <w:bookmarkEnd w:id="84"/>
    </w:p>
    <w:p w14:paraId="184887EB" w14:textId="2098E9D2"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"https://lh7-us.googleusercontent.com/Fc3PIIwcqpm9WkJbLeyFg_8hsnPDmhcyiQ_outV5DfMhUmORiUQxAgDtMzFjUCa-LJ4ubgqRYQycq49TW2_FcGGH2wC5l0yMb5s31zdYDTkFluow3es0_smQZReRALXqf15VDnahXORVgkAqdiCSKw"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64B918B8" wp14:editId="72507698">
            <wp:extent cx="4020429" cy="3043654"/>
            <wp:effectExtent l="0" t="0" r="0" b="4445"/>
            <wp:docPr id="2002384150" name="Imagen 200238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a:extLst>
                        <a:ext uri="{28A0092B-C50C-407E-A947-70E740481C1C}">
                          <a14:useLocalDpi xmlns:a14="http://schemas.microsoft.com/office/drawing/2010/main" val="0"/>
                        </a:ext>
                      </a:extLst>
                    </a:blip>
                    <a:srcRect l="1303" t="1398" r="1590" b="10985"/>
                    <a:stretch/>
                  </pic:blipFill>
                  <pic:spPr bwMode="auto">
                    <a:xfrm>
                      <a:off x="0" y="0"/>
                      <a:ext cx="4034487" cy="3054296"/>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3192FFBD" w14:textId="7B342D95" w:rsidR="00A36AF6" w:rsidRPr="00F23DAE" w:rsidRDefault="00A36AF6" w:rsidP="00F23DAE">
      <w:pPr>
        <w:pStyle w:val="Prrafodelista"/>
        <w:numPr>
          <w:ilvl w:val="2"/>
          <w:numId w:val="18"/>
        </w:numPr>
        <w:spacing w:after="0" w:line="240" w:lineRule="auto"/>
        <w:jc w:val="left"/>
        <w:rPr>
          <w:rFonts w:eastAsia="Times New Roman" w:cs="Arial"/>
          <w:color w:val="000000"/>
          <w:szCs w:val="24"/>
          <w:lang w:eastAsia="es-MX"/>
        </w:rPr>
      </w:pPr>
      <w:r w:rsidRPr="00F23DAE">
        <w:rPr>
          <w:rFonts w:eastAsia="Times New Roman" w:cs="Arial"/>
          <w:color w:val="000000"/>
          <w:szCs w:val="24"/>
          <w:lang w:eastAsia="es-MX"/>
        </w:rPr>
        <w:lastRenderedPageBreak/>
        <w:t>Mapeo de los campos origen con los Destino. </w:t>
      </w:r>
    </w:p>
    <w:p w14:paraId="2C1BEF1E" w14:textId="77777777" w:rsidR="007B79E4" w:rsidRPr="00A36AF6" w:rsidRDefault="007B79E4" w:rsidP="006D5861">
      <w:pPr>
        <w:spacing w:after="0" w:line="240" w:lineRule="auto"/>
        <w:jc w:val="left"/>
        <w:rPr>
          <w:rFonts w:eastAsia="Times New Roman" w:cs="Arial"/>
          <w:szCs w:val="24"/>
          <w:lang w:eastAsia="es-MX"/>
        </w:rPr>
      </w:pPr>
    </w:p>
    <w:p w14:paraId="6F69C66E" w14:textId="02CBB36B" w:rsidR="00A36AF6" w:rsidRDefault="0053030E" w:rsidP="0053030E">
      <w:pPr>
        <w:pStyle w:val="Descripcin"/>
        <w:jc w:val="center"/>
        <w:rPr>
          <w:rFonts w:eastAsia="Times New Roman" w:cs="Arial"/>
          <w:i w:val="0"/>
          <w:iCs w:val="0"/>
          <w:color w:val="000000"/>
          <w:szCs w:val="24"/>
          <w:lang w:eastAsia="es-MX"/>
        </w:rPr>
      </w:pPr>
      <w:bookmarkStart w:id="85" w:name="_Toc151316071"/>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36</w:t>
      </w:r>
      <w:r w:rsidRPr="0053030E">
        <w:rPr>
          <w:color w:val="auto"/>
          <w:sz w:val="24"/>
          <w:szCs w:val="24"/>
        </w:rPr>
        <w:fldChar w:fldCharType="end"/>
      </w:r>
      <w:r w:rsidRPr="0053030E">
        <w:rPr>
          <w:color w:val="auto"/>
          <w:sz w:val="24"/>
          <w:szCs w:val="24"/>
        </w:rPr>
        <w:t>. Destination Editor - Mappings para la dimensión Tiempo</w:t>
      </w:r>
      <w:r w:rsidR="00A36AF6" w:rsidRPr="00A36AF6">
        <w:rPr>
          <w:rFonts w:eastAsia="Times New Roman" w:cs="Arial"/>
          <w:color w:val="000000"/>
          <w:szCs w:val="24"/>
          <w:lang w:eastAsia="es-MX"/>
        </w:rPr>
        <w:t>.</w:t>
      </w:r>
      <w:bookmarkEnd w:id="85"/>
    </w:p>
    <w:p w14:paraId="126F8B4C" w14:textId="77777777" w:rsidR="007B79E4" w:rsidRPr="00A36AF6" w:rsidRDefault="007B79E4" w:rsidP="006D5861">
      <w:pPr>
        <w:spacing w:after="0" w:line="240" w:lineRule="auto"/>
        <w:jc w:val="center"/>
        <w:rPr>
          <w:rFonts w:eastAsia="Times New Roman" w:cs="Arial"/>
          <w:szCs w:val="24"/>
          <w:lang w:eastAsia="es-MX"/>
        </w:rPr>
      </w:pPr>
    </w:p>
    <w:p w14:paraId="47EE62D2" w14:textId="019C047C"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"https://lh7-us.googleusercontent.com/1KVm7lftdlfVdXh13njmyT7dJKaAoTkFQ-tmKOu4Dl8yOHukuwa6-kcmn1Pw9IJVshAYYOF29DFkBO1qBeHwJBPEFhEd3hn-ZCfTlsGCJKvLF9G957nMPYguxZpycASgVLz4iDPsH-5tm3uG7pnHXA"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BF6455A" wp14:editId="310C4D31">
            <wp:extent cx="3985499" cy="2886501"/>
            <wp:effectExtent l="0" t="0" r="0" b="9525"/>
            <wp:docPr id="942514815" name="Imagen 94251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7">
                      <a:extLst>
                        <a:ext uri="{28A0092B-C50C-407E-A947-70E740481C1C}">
                          <a14:useLocalDpi xmlns:a14="http://schemas.microsoft.com/office/drawing/2010/main" val="0"/>
                        </a:ext>
                      </a:extLst>
                    </a:blip>
                    <a:srcRect l="1192" t="417" r="1503" b="25629"/>
                    <a:stretch/>
                  </pic:blipFill>
                  <pic:spPr bwMode="auto">
                    <a:xfrm>
                      <a:off x="0" y="0"/>
                      <a:ext cx="4000952" cy="2897693"/>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1F51EBAE" w14:textId="77777777" w:rsidR="00A36AF6" w:rsidRPr="00A36AF6" w:rsidRDefault="00A36AF6" w:rsidP="006D5861">
      <w:pPr>
        <w:spacing w:after="0" w:line="240" w:lineRule="auto"/>
        <w:jc w:val="left"/>
        <w:rPr>
          <w:rFonts w:eastAsia="Times New Roman" w:cs="Arial"/>
          <w:szCs w:val="24"/>
          <w:lang w:eastAsia="es-MX"/>
        </w:rPr>
      </w:pPr>
    </w:p>
    <w:p w14:paraId="2473D471" w14:textId="4514D0D6" w:rsidR="00A36AF6" w:rsidRPr="00F23DAE" w:rsidRDefault="00A36AF6" w:rsidP="00F23DAE">
      <w:pPr>
        <w:pStyle w:val="Prrafodelista"/>
        <w:numPr>
          <w:ilvl w:val="2"/>
          <w:numId w:val="18"/>
        </w:numPr>
        <w:spacing w:after="0" w:line="240" w:lineRule="auto"/>
        <w:jc w:val="left"/>
        <w:rPr>
          <w:rFonts w:eastAsia="Times New Roman" w:cs="Arial"/>
          <w:color w:val="000000"/>
          <w:szCs w:val="24"/>
          <w:lang w:eastAsia="es-MX"/>
        </w:rPr>
      </w:pPr>
      <w:r w:rsidRPr="00F23DAE">
        <w:rPr>
          <w:rFonts w:eastAsia="Times New Roman" w:cs="Arial"/>
          <w:color w:val="000000"/>
          <w:szCs w:val="24"/>
          <w:lang w:eastAsia="es-MX"/>
        </w:rPr>
        <w:t>Ejecución del Data Flow. </w:t>
      </w:r>
    </w:p>
    <w:p w14:paraId="795CDD1A" w14:textId="77777777" w:rsidR="007B79E4" w:rsidRPr="00A36AF6" w:rsidRDefault="007B79E4" w:rsidP="006D5861">
      <w:pPr>
        <w:spacing w:after="0" w:line="240" w:lineRule="auto"/>
        <w:jc w:val="left"/>
        <w:rPr>
          <w:rFonts w:eastAsia="Times New Roman" w:cs="Arial"/>
          <w:szCs w:val="24"/>
          <w:lang w:eastAsia="es-MX"/>
        </w:rPr>
      </w:pPr>
    </w:p>
    <w:p w14:paraId="0AA9BF08" w14:textId="11A7B79B" w:rsidR="00A36AF6" w:rsidRPr="0053030E" w:rsidRDefault="0053030E" w:rsidP="0053030E">
      <w:pPr>
        <w:pStyle w:val="Descripcin"/>
        <w:jc w:val="center"/>
        <w:rPr>
          <w:rFonts w:eastAsia="Times New Roman" w:cs="Arial"/>
          <w:i w:val="0"/>
          <w:iCs w:val="0"/>
          <w:color w:val="auto"/>
          <w:sz w:val="24"/>
          <w:szCs w:val="24"/>
          <w:lang w:eastAsia="es-MX"/>
        </w:rPr>
      </w:pPr>
      <w:bookmarkStart w:id="86" w:name="_Toc151316072"/>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37</w:t>
      </w:r>
      <w:r w:rsidRPr="0053030E">
        <w:rPr>
          <w:color w:val="auto"/>
          <w:sz w:val="24"/>
          <w:szCs w:val="24"/>
        </w:rPr>
        <w:fldChar w:fldCharType="end"/>
      </w:r>
      <w:r w:rsidRPr="0053030E">
        <w:rPr>
          <w:color w:val="auto"/>
          <w:sz w:val="24"/>
          <w:szCs w:val="24"/>
        </w:rPr>
        <w:t>. Data Flow - Ejecutable para la dimensión Tiempo</w:t>
      </w:r>
      <w:bookmarkEnd w:id="86"/>
    </w:p>
    <w:p w14:paraId="60134A14" w14:textId="77777777" w:rsidR="007B79E4" w:rsidRPr="00A36AF6" w:rsidRDefault="007B79E4" w:rsidP="006D5861">
      <w:pPr>
        <w:spacing w:after="0" w:line="240" w:lineRule="auto"/>
        <w:jc w:val="center"/>
        <w:rPr>
          <w:rFonts w:eastAsia="Times New Roman" w:cs="Arial"/>
          <w:szCs w:val="24"/>
          <w:lang w:eastAsia="es-MX"/>
        </w:rPr>
      </w:pPr>
    </w:p>
    <w:p w14:paraId="2D12506D" w14:textId="6B0B9037"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"https://lh7-us.googleusercontent.com/K77sTzAD_GE3WLKsAHMq8w7A6UT3jaZwojXj7xSgU5Y60MeiGD9qkkyrMtWoTlpt6VumPJx7rXYa7Hspyu8lT23egSbU5y76_Qx7RXdrJ8SbaWc3bl254vTHo9PSWYQIzQp5Mncn1doJSb6AzYuR1w"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1CF66DD" wp14:editId="76750BD8">
            <wp:extent cx="4215105" cy="2941320"/>
            <wp:effectExtent l="0" t="0" r="0" b="0"/>
            <wp:docPr id="1040541197" name="Imagen 104054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8">
                      <a:extLst>
                        <a:ext uri="{28A0092B-C50C-407E-A947-70E740481C1C}">
                          <a14:useLocalDpi xmlns:a14="http://schemas.microsoft.com/office/drawing/2010/main" val="0"/>
                        </a:ext>
                      </a:extLst>
                    </a:blip>
                    <a:srcRect b="13226"/>
                    <a:stretch/>
                  </pic:blipFill>
                  <pic:spPr bwMode="auto">
                    <a:xfrm>
                      <a:off x="0" y="0"/>
                      <a:ext cx="4222698" cy="2946618"/>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32A43A1E" w14:textId="77777777" w:rsidR="00A36AF6" w:rsidRPr="00A36AF6" w:rsidRDefault="00A36AF6" w:rsidP="006D5861">
      <w:pPr>
        <w:spacing w:after="0" w:line="240" w:lineRule="auto"/>
        <w:jc w:val="left"/>
        <w:rPr>
          <w:rFonts w:eastAsia="Times New Roman" w:cs="Arial"/>
          <w:szCs w:val="24"/>
          <w:lang w:eastAsia="es-MX"/>
        </w:rPr>
      </w:pPr>
    </w:p>
    <w:p w14:paraId="6156668A" w14:textId="6781988A" w:rsidR="00A36AF6" w:rsidRPr="00F23DAE" w:rsidRDefault="00A36AF6" w:rsidP="00F23DAE">
      <w:pPr>
        <w:pStyle w:val="Prrafodelista"/>
        <w:numPr>
          <w:ilvl w:val="2"/>
          <w:numId w:val="18"/>
        </w:numPr>
        <w:spacing w:after="0" w:line="240" w:lineRule="auto"/>
        <w:jc w:val="left"/>
        <w:rPr>
          <w:rFonts w:eastAsia="Times New Roman" w:cs="Arial"/>
          <w:color w:val="000000"/>
          <w:szCs w:val="24"/>
          <w:lang w:eastAsia="es-MX"/>
        </w:rPr>
      </w:pPr>
      <w:r w:rsidRPr="00F23DAE">
        <w:rPr>
          <w:rFonts w:eastAsia="Times New Roman" w:cs="Arial"/>
          <w:color w:val="000000"/>
          <w:szCs w:val="24"/>
          <w:lang w:eastAsia="es-MX"/>
        </w:rPr>
        <w:lastRenderedPageBreak/>
        <w:t>Validación de ejecución Correcta, validando los campos de la dimensión. </w:t>
      </w:r>
    </w:p>
    <w:p w14:paraId="0BFD829E" w14:textId="77777777" w:rsidR="007B79E4" w:rsidRPr="00A36AF6" w:rsidRDefault="007B79E4" w:rsidP="006D5861">
      <w:pPr>
        <w:spacing w:after="0" w:line="240" w:lineRule="auto"/>
        <w:jc w:val="left"/>
        <w:rPr>
          <w:rFonts w:eastAsia="Times New Roman" w:cs="Arial"/>
          <w:szCs w:val="24"/>
          <w:lang w:eastAsia="es-MX"/>
        </w:rPr>
      </w:pPr>
    </w:p>
    <w:p w14:paraId="78649715" w14:textId="0CD5BDC3" w:rsidR="007B79E4" w:rsidRPr="00A36AF6" w:rsidRDefault="0053030E" w:rsidP="0053030E">
      <w:pPr>
        <w:pStyle w:val="Descripcin"/>
        <w:jc w:val="center"/>
        <w:rPr>
          <w:rFonts w:eastAsia="Times New Roman" w:cs="Arial"/>
          <w:szCs w:val="24"/>
          <w:lang w:eastAsia="es-MX"/>
        </w:rPr>
      </w:pPr>
      <w:bookmarkStart w:id="87" w:name="_Toc151316073"/>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38</w:t>
      </w:r>
      <w:r w:rsidRPr="0053030E">
        <w:rPr>
          <w:color w:val="auto"/>
          <w:sz w:val="24"/>
          <w:szCs w:val="24"/>
        </w:rPr>
        <w:fldChar w:fldCharType="end"/>
      </w:r>
      <w:r w:rsidRPr="0053030E">
        <w:rPr>
          <w:color w:val="auto"/>
          <w:sz w:val="24"/>
          <w:szCs w:val="24"/>
        </w:rPr>
        <w:t>. Validación con script ejecutable- para la dimensión Tiempo</w:t>
      </w:r>
      <w:bookmarkEnd w:id="87"/>
    </w:p>
    <w:p w14:paraId="132148CB" w14:textId="77777777" w:rsidR="0053030E" w:rsidRDefault="007B79E4" w:rsidP="006D5861">
      <w:pPr>
        <w:spacing w:after="0" w:line="240" w:lineRule="auto"/>
        <w:jc w:val="center"/>
        <w:rPr>
          <w:rFonts w:eastAsia="Times New Roman" w:cs="Arial"/>
          <w:color w:val="000000"/>
          <w:szCs w:val="24"/>
          <w:bdr w:val="none" w:sz="0" w:space="0" w:color="auto" w:frame="1"/>
          <w:lang w:eastAsia="es-MX"/>
        </w:rPr>
      </w:pPr>
      <w:r w:rsidRPr="00D62EDC">
        <w:rPr>
          <w:rFonts w:eastAsia="Times New Roman" w:cs="Arial"/>
          <w:noProof/>
          <w:color w:val="000000"/>
          <w:szCs w:val="24"/>
          <w:bdr w:val="none" w:sz="0" w:space="0" w:color="auto" w:frame="1"/>
          <w:lang w:eastAsia="es-MX"/>
        </w:rPr>
        <w:drawing>
          <wp:inline distT="0" distB="0" distL="0" distR="0" wp14:anchorId="067C9F28" wp14:editId="274D1239">
            <wp:extent cx="2704344" cy="2732830"/>
            <wp:effectExtent l="0" t="0" r="1270" b="0"/>
            <wp:docPr id="1357543015" name="Imagen 13575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9">
                      <a:extLst>
                        <a:ext uri="{28A0092B-C50C-407E-A947-70E740481C1C}">
                          <a14:useLocalDpi xmlns:a14="http://schemas.microsoft.com/office/drawing/2010/main" val="0"/>
                        </a:ext>
                      </a:extLst>
                    </a:blip>
                    <a:srcRect b="21900"/>
                    <a:stretch/>
                  </pic:blipFill>
                  <pic:spPr bwMode="auto">
                    <a:xfrm>
                      <a:off x="0" y="0"/>
                      <a:ext cx="2714631" cy="2743225"/>
                    </a:xfrm>
                    <a:prstGeom prst="rect">
                      <a:avLst/>
                    </a:prstGeom>
                    <a:noFill/>
                    <a:ln>
                      <a:noFill/>
                    </a:ln>
                    <a:extLst>
                      <a:ext uri="{53640926-AAD7-44D8-BBD7-CCE9431645EC}">
                        <a14:shadowObscured xmlns:a14="http://schemas.microsoft.com/office/drawing/2010/main"/>
                      </a:ext>
                    </a:extLst>
                  </pic:spPr>
                </pic:pic>
              </a:graphicData>
            </a:graphic>
          </wp:inline>
        </w:drawing>
      </w:r>
    </w:p>
    <w:p w14:paraId="4417BA64" w14:textId="33245017"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"https://lh7-us.googleusercontent.com/vvA3NZrcpQ-6qB6ta-zwh08icYtAth88o2FmOQM1ITax4BZ7w72jvN1CTuItgTB5VW_4g8YNXJj4HJjNpoUPuA2r8HDyNwByvP96ltaPJwrvwQxP8Y_YFbxE2Yn9W88JEXZccDFDei7M-jzpjmSipQ" \* MERGEFORMATINET </w:instrText>
      </w:r>
      <w:r w:rsidR="00000000">
        <w:rPr>
          <w:rFonts w:eastAsia="Times New Roman" w:cs="Arial"/>
          <w:color w:val="000000"/>
          <w:szCs w:val="24"/>
          <w:bdr w:val="none" w:sz="0" w:space="0" w:color="auto" w:frame="1"/>
          <w:lang w:eastAsia="es-MX"/>
        </w:rPr>
        <w:fldChar w:fldCharType="separate"/>
      </w:r>
      <w:r w:rsidRPr="00A36AF6">
        <w:rPr>
          <w:rFonts w:eastAsia="Times New Roman" w:cs="Arial"/>
          <w:color w:val="000000"/>
          <w:szCs w:val="24"/>
          <w:bdr w:val="none" w:sz="0" w:space="0" w:color="auto" w:frame="1"/>
          <w:lang w:eastAsia="es-MX"/>
        </w:rPr>
        <w:fldChar w:fldCharType="end"/>
      </w:r>
    </w:p>
    <w:p w14:paraId="57C46155" w14:textId="5F44823D" w:rsidR="00A36AF6" w:rsidRPr="00F23DAE" w:rsidRDefault="00A36AF6" w:rsidP="00C209A1">
      <w:pPr>
        <w:pStyle w:val="Ttulo3"/>
        <w:numPr>
          <w:ilvl w:val="2"/>
          <w:numId w:val="19"/>
        </w:numPr>
        <w:rPr>
          <w:rFonts w:eastAsia="Times New Roman"/>
          <w:lang w:eastAsia="es-MX"/>
        </w:rPr>
      </w:pPr>
      <w:bookmarkStart w:id="88" w:name="_Toc151316028"/>
      <w:r w:rsidRPr="00F23DAE">
        <w:rPr>
          <w:rFonts w:eastAsia="Times New Roman"/>
          <w:lang w:eastAsia="es-MX"/>
        </w:rPr>
        <w:t>Dimensión Estudiante</w:t>
      </w:r>
      <w:bookmarkEnd w:id="88"/>
    </w:p>
    <w:p w14:paraId="23D6EF38" w14:textId="77777777" w:rsidR="00A36AF6" w:rsidRPr="00A36AF6" w:rsidRDefault="00A36AF6" w:rsidP="006D5861">
      <w:pPr>
        <w:spacing w:after="0" w:line="240" w:lineRule="auto"/>
        <w:jc w:val="left"/>
        <w:rPr>
          <w:rFonts w:eastAsia="Times New Roman" w:cs="Arial"/>
          <w:szCs w:val="24"/>
          <w:lang w:eastAsia="es-MX"/>
        </w:rPr>
      </w:pPr>
      <w:r w:rsidRPr="00A36AF6">
        <w:rPr>
          <w:rFonts w:eastAsia="Times New Roman" w:cs="Arial"/>
          <w:color w:val="000000"/>
          <w:szCs w:val="24"/>
          <w:lang w:eastAsia="es-MX"/>
        </w:rPr>
        <w:t>Dimensión enfocada a la caracterización del estudiante</w:t>
      </w:r>
    </w:p>
    <w:p w14:paraId="39D6189C" w14:textId="77777777" w:rsidR="00A36AF6" w:rsidRPr="00A36AF6" w:rsidRDefault="00A36AF6" w:rsidP="006D5861">
      <w:pPr>
        <w:spacing w:after="0" w:line="240" w:lineRule="auto"/>
        <w:jc w:val="left"/>
        <w:rPr>
          <w:rFonts w:eastAsia="Times New Roman" w:cs="Arial"/>
          <w:szCs w:val="24"/>
          <w:lang w:eastAsia="es-MX"/>
        </w:rPr>
      </w:pPr>
    </w:p>
    <w:p w14:paraId="657AF056" w14:textId="629CE7A6" w:rsidR="00A36AF6" w:rsidRPr="00F23DAE" w:rsidRDefault="00A36AF6" w:rsidP="00C209A1">
      <w:pPr>
        <w:pStyle w:val="Prrafodelista"/>
        <w:numPr>
          <w:ilvl w:val="3"/>
          <w:numId w:val="19"/>
        </w:numPr>
        <w:spacing w:after="0" w:line="240" w:lineRule="auto"/>
        <w:jc w:val="left"/>
        <w:rPr>
          <w:rFonts w:eastAsia="Times New Roman" w:cs="Arial"/>
          <w:szCs w:val="24"/>
          <w:lang w:eastAsia="es-MX"/>
        </w:rPr>
      </w:pPr>
      <w:r w:rsidRPr="00F23DAE">
        <w:rPr>
          <w:rFonts w:eastAsia="Times New Roman" w:cs="Arial"/>
          <w:color w:val="000000"/>
          <w:szCs w:val="24"/>
          <w:lang w:eastAsia="es-MX"/>
        </w:rPr>
        <w:t xml:space="preserve"> Creación de la tabla por el siguiente script. </w:t>
      </w:r>
    </w:p>
    <w:p w14:paraId="492AADE6"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569CD6"/>
          <w:sz w:val="18"/>
          <w:szCs w:val="18"/>
          <w:lang w:val="en-US" w:eastAsia="es-MX"/>
        </w:rPr>
        <w:t>CREATE</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569CD6"/>
          <w:sz w:val="18"/>
          <w:szCs w:val="18"/>
          <w:lang w:val="en-US" w:eastAsia="es-MX"/>
        </w:rPr>
        <w:t>TABLE</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DCDCAA"/>
          <w:sz w:val="18"/>
          <w:szCs w:val="18"/>
          <w:lang w:val="en-US" w:eastAsia="es-MX"/>
        </w:rPr>
        <w:t>DIM_ESTUDIANTE</w:t>
      </w:r>
      <w:r w:rsidRPr="007B79E4">
        <w:rPr>
          <w:rFonts w:ascii="Consolas" w:eastAsia="Times New Roman" w:hAnsi="Consolas" w:cs="Arial"/>
          <w:color w:val="FFFFFF"/>
          <w:sz w:val="18"/>
          <w:szCs w:val="18"/>
          <w:lang w:val="en-US" w:eastAsia="es-MX"/>
        </w:rPr>
        <w:t>(</w:t>
      </w:r>
    </w:p>
    <w:p w14:paraId="055E3A48"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xml:space="preserve">SK_DIM_ESTUDIANTE </w:t>
      </w:r>
      <w:r w:rsidRPr="007B79E4">
        <w:rPr>
          <w:rFonts w:ascii="Consolas" w:eastAsia="Times New Roman" w:hAnsi="Consolas" w:cs="Arial"/>
          <w:color w:val="569CD6"/>
          <w:sz w:val="18"/>
          <w:szCs w:val="18"/>
          <w:lang w:val="en-US" w:eastAsia="es-MX"/>
        </w:rPr>
        <w:t>int</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DCDCAA"/>
          <w:sz w:val="18"/>
          <w:szCs w:val="18"/>
          <w:lang w:val="en-US" w:eastAsia="es-MX"/>
        </w:rPr>
        <w:t>IDENTITY</w:t>
      </w:r>
      <w:r w:rsidRPr="007B79E4">
        <w:rPr>
          <w:rFonts w:ascii="Consolas" w:eastAsia="Times New Roman" w:hAnsi="Consolas" w:cs="Arial"/>
          <w:color w:val="FFFFFF"/>
          <w:sz w:val="18"/>
          <w:szCs w:val="18"/>
          <w:lang w:val="en-US" w:eastAsia="es-MX"/>
        </w:rPr>
        <w:t>(</w:t>
      </w:r>
      <w:r w:rsidRPr="007B79E4">
        <w:rPr>
          <w:rFonts w:ascii="Consolas" w:eastAsia="Times New Roman" w:hAnsi="Consolas" w:cs="Arial"/>
          <w:color w:val="B5CEA8"/>
          <w:sz w:val="18"/>
          <w:szCs w:val="18"/>
          <w:lang w:val="en-US" w:eastAsia="es-MX"/>
        </w:rPr>
        <w:t>1</w:t>
      </w:r>
      <w:r w:rsidRPr="007B79E4">
        <w:rPr>
          <w:rFonts w:ascii="Consolas" w:eastAsia="Times New Roman" w:hAnsi="Consolas" w:cs="Arial"/>
          <w:color w:val="FFFFFF"/>
          <w:sz w:val="18"/>
          <w:szCs w:val="18"/>
          <w:lang w:val="en-US" w:eastAsia="es-MX"/>
        </w:rPr>
        <w:t>,</w:t>
      </w:r>
      <w:r w:rsidRPr="007B79E4">
        <w:rPr>
          <w:rFonts w:ascii="Consolas" w:eastAsia="Times New Roman" w:hAnsi="Consolas" w:cs="Arial"/>
          <w:color w:val="B5CEA8"/>
          <w:sz w:val="18"/>
          <w:szCs w:val="18"/>
          <w:lang w:val="en-US" w:eastAsia="es-MX"/>
        </w:rPr>
        <w:t>1</w:t>
      </w:r>
      <w:r w:rsidRPr="007B79E4">
        <w:rPr>
          <w:rFonts w:ascii="Consolas" w:eastAsia="Times New Roman" w:hAnsi="Consolas" w:cs="Arial"/>
          <w:color w:val="FFFFFF"/>
          <w:sz w:val="18"/>
          <w:szCs w:val="18"/>
          <w:lang w:val="en-US" w:eastAsia="es-MX"/>
        </w:rPr>
        <w:t xml:space="preserve">) </w:t>
      </w:r>
      <w:r w:rsidRPr="007B79E4">
        <w:rPr>
          <w:rFonts w:ascii="Consolas" w:eastAsia="Times New Roman" w:hAnsi="Consolas" w:cs="Arial"/>
          <w:color w:val="569CD6"/>
          <w:sz w:val="18"/>
          <w:szCs w:val="18"/>
          <w:lang w:val="en-US" w:eastAsia="es-MX"/>
        </w:rPr>
        <w:t>PRIMARY KEY</w:t>
      </w:r>
      <w:r w:rsidRPr="007B79E4">
        <w:rPr>
          <w:rFonts w:ascii="Consolas" w:eastAsia="Times New Roman" w:hAnsi="Consolas" w:cs="Arial"/>
          <w:color w:val="FFFFFF"/>
          <w:sz w:val="18"/>
          <w:szCs w:val="18"/>
          <w:lang w:val="en-US" w:eastAsia="es-MX"/>
        </w:rPr>
        <w:t>,</w:t>
      </w:r>
    </w:p>
    <w:p w14:paraId="0AEE9AF3"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STR_TIPO_DOCUMENTO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5</w:t>
      </w:r>
      <w:r w:rsidRPr="007B79E4">
        <w:rPr>
          <w:rFonts w:ascii="Consolas" w:eastAsia="Times New Roman" w:hAnsi="Consolas" w:cs="Arial"/>
          <w:color w:val="FFFFFF"/>
          <w:sz w:val="18"/>
          <w:szCs w:val="18"/>
          <w:lang w:eastAsia="es-MX"/>
        </w:rPr>
        <w:t>),</w:t>
      </w:r>
    </w:p>
    <w:p w14:paraId="7EBB17FE"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INT_COD_DEPTO_PRESENTACION </w:t>
      </w:r>
      <w:r w:rsidRPr="007B79E4">
        <w:rPr>
          <w:rFonts w:ascii="Consolas" w:eastAsia="Times New Roman" w:hAnsi="Consolas" w:cs="Arial"/>
          <w:color w:val="569CD6"/>
          <w:sz w:val="18"/>
          <w:szCs w:val="18"/>
          <w:lang w:eastAsia="es-MX"/>
        </w:rPr>
        <w:t>INT</w:t>
      </w:r>
      <w:r w:rsidRPr="007B79E4">
        <w:rPr>
          <w:rFonts w:ascii="Consolas" w:eastAsia="Times New Roman" w:hAnsi="Consolas" w:cs="Arial"/>
          <w:color w:val="FFFFFF"/>
          <w:sz w:val="18"/>
          <w:szCs w:val="18"/>
          <w:lang w:eastAsia="es-MX"/>
        </w:rPr>
        <w:t>,</w:t>
      </w:r>
    </w:p>
    <w:p w14:paraId="6A94628F"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xml:space="preserve">INT_COD_MCPIO_PRESENTACION </w:t>
      </w:r>
      <w:r w:rsidRPr="007B79E4">
        <w:rPr>
          <w:rFonts w:ascii="Consolas" w:eastAsia="Times New Roman" w:hAnsi="Consolas" w:cs="Arial"/>
          <w:color w:val="569CD6"/>
          <w:sz w:val="18"/>
          <w:szCs w:val="18"/>
          <w:lang w:val="en-US" w:eastAsia="es-MX"/>
        </w:rPr>
        <w:t>INT</w:t>
      </w:r>
      <w:r w:rsidRPr="007B79E4">
        <w:rPr>
          <w:rFonts w:ascii="Consolas" w:eastAsia="Times New Roman" w:hAnsi="Consolas" w:cs="Arial"/>
          <w:color w:val="FFFFFF"/>
          <w:sz w:val="18"/>
          <w:szCs w:val="18"/>
          <w:lang w:val="en-US" w:eastAsia="es-MX"/>
        </w:rPr>
        <w:t>,</w:t>
      </w:r>
    </w:p>
    <w:p w14:paraId="5995E861"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xml:space="preserve">COD_INT_RESIDE_DEPTO </w:t>
      </w:r>
      <w:r w:rsidRPr="007B79E4">
        <w:rPr>
          <w:rFonts w:ascii="Consolas" w:eastAsia="Times New Roman" w:hAnsi="Consolas" w:cs="Arial"/>
          <w:color w:val="569CD6"/>
          <w:sz w:val="18"/>
          <w:szCs w:val="18"/>
          <w:lang w:val="en-US" w:eastAsia="es-MX"/>
        </w:rPr>
        <w:t>INT</w:t>
      </w:r>
      <w:r w:rsidRPr="007B79E4">
        <w:rPr>
          <w:rFonts w:ascii="Consolas" w:eastAsia="Times New Roman" w:hAnsi="Consolas" w:cs="Arial"/>
          <w:color w:val="FFFFFF"/>
          <w:sz w:val="18"/>
          <w:szCs w:val="18"/>
          <w:lang w:val="en-US" w:eastAsia="es-MX"/>
        </w:rPr>
        <w:t>,</w:t>
      </w:r>
    </w:p>
    <w:p w14:paraId="6700C8AC"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xml:space="preserve">INT_COD_RESIDE_MCPIO </w:t>
      </w:r>
      <w:r w:rsidRPr="007B79E4">
        <w:rPr>
          <w:rFonts w:ascii="Consolas" w:eastAsia="Times New Roman" w:hAnsi="Consolas" w:cs="Arial"/>
          <w:color w:val="569CD6"/>
          <w:sz w:val="18"/>
          <w:szCs w:val="18"/>
          <w:lang w:val="en-US" w:eastAsia="es-MX"/>
        </w:rPr>
        <w:t>INT</w:t>
      </w:r>
      <w:r w:rsidRPr="007B79E4">
        <w:rPr>
          <w:rFonts w:ascii="Consolas" w:eastAsia="Times New Roman" w:hAnsi="Consolas" w:cs="Arial"/>
          <w:color w:val="FFFFFF"/>
          <w:sz w:val="18"/>
          <w:szCs w:val="18"/>
          <w:lang w:val="en-US" w:eastAsia="es-MX"/>
        </w:rPr>
        <w:t>,</w:t>
      </w:r>
    </w:p>
    <w:p w14:paraId="241F5CDB"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STR_DEPTO_PRESENTACION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100</w:t>
      </w:r>
      <w:r w:rsidRPr="007B79E4">
        <w:rPr>
          <w:rFonts w:ascii="Consolas" w:eastAsia="Times New Roman" w:hAnsi="Consolas" w:cs="Arial"/>
          <w:color w:val="FFFFFF"/>
          <w:sz w:val="18"/>
          <w:szCs w:val="18"/>
          <w:lang w:eastAsia="es-MX"/>
        </w:rPr>
        <w:t>),</w:t>
      </w:r>
    </w:p>
    <w:p w14:paraId="623A0663"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STR_DEPTO_RESIDE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100</w:t>
      </w:r>
      <w:r w:rsidRPr="007B79E4">
        <w:rPr>
          <w:rFonts w:ascii="Consolas" w:eastAsia="Times New Roman" w:hAnsi="Consolas" w:cs="Arial"/>
          <w:color w:val="FFFFFF"/>
          <w:sz w:val="18"/>
          <w:szCs w:val="18"/>
          <w:lang w:eastAsia="es-MX"/>
        </w:rPr>
        <w:t>),</w:t>
      </w:r>
    </w:p>
    <w:p w14:paraId="6713F315"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STR_ES_ESTUDIANTE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15</w:t>
      </w:r>
      <w:r w:rsidRPr="007B79E4">
        <w:rPr>
          <w:rFonts w:ascii="Consolas" w:eastAsia="Times New Roman" w:hAnsi="Consolas" w:cs="Arial"/>
          <w:color w:val="FFFFFF"/>
          <w:sz w:val="18"/>
          <w:szCs w:val="18"/>
          <w:lang w:eastAsia="es-MX"/>
        </w:rPr>
        <w:t>),</w:t>
      </w:r>
    </w:p>
    <w:p w14:paraId="036154C9"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STR_FECHA_NACIMIENTO </w:t>
      </w:r>
      <w:r w:rsidRPr="007B79E4">
        <w:rPr>
          <w:rFonts w:ascii="Consolas" w:eastAsia="Times New Roman" w:hAnsi="Consolas" w:cs="Arial"/>
          <w:color w:val="569CD6"/>
          <w:sz w:val="18"/>
          <w:szCs w:val="18"/>
          <w:lang w:eastAsia="es-MX"/>
        </w:rPr>
        <w:t>DATETIME</w:t>
      </w:r>
      <w:r w:rsidRPr="007B79E4">
        <w:rPr>
          <w:rFonts w:ascii="Consolas" w:eastAsia="Times New Roman" w:hAnsi="Consolas" w:cs="Arial"/>
          <w:color w:val="FFFFFF"/>
          <w:sz w:val="18"/>
          <w:szCs w:val="18"/>
          <w:lang w:eastAsia="es-MX"/>
        </w:rPr>
        <w:t>,</w:t>
      </w:r>
    </w:p>
    <w:p w14:paraId="47FE4290"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STR_GENERO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10</w:t>
      </w:r>
      <w:r w:rsidRPr="007B79E4">
        <w:rPr>
          <w:rFonts w:ascii="Consolas" w:eastAsia="Times New Roman" w:hAnsi="Consolas" w:cs="Arial"/>
          <w:color w:val="FFFFFF"/>
          <w:sz w:val="18"/>
          <w:szCs w:val="18"/>
          <w:lang w:eastAsia="es-MX"/>
        </w:rPr>
        <w:t>),</w:t>
      </w:r>
    </w:p>
    <w:p w14:paraId="004C7A37"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STR_MCPIO_PRESENTACION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100</w:t>
      </w:r>
      <w:r w:rsidRPr="007B79E4">
        <w:rPr>
          <w:rFonts w:ascii="Consolas" w:eastAsia="Times New Roman" w:hAnsi="Consolas" w:cs="Arial"/>
          <w:color w:val="FFFFFF"/>
          <w:sz w:val="18"/>
          <w:szCs w:val="18"/>
          <w:lang w:eastAsia="es-MX"/>
        </w:rPr>
        <w:t>),</w:t>
      </w:r>
    </w:p>
    <w:p w14:paraId="10F932AD"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STR_MCPIO_RESIDE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100</w:t>
      </w:r>
      <w:r w:rsidRPr="007B79E4">
        <w:rPr>
          <w:rFonts w:ascii="Consolas" w:eastAsia="Times New Roman" w:hAnsi="Consolas" w:cs="Arial"/>
          <w:color w:val="FFFFFF"/>
          <w:sz w:val="18"/>
          <w:szCs w:val="18"/>
          <w:lang w:eastAsia="es-MX"/>
        </w:rPr>
        <w:t>),</w:t>
      </w:r>
    </w:p>
    <w:p w14:paraId="4319CE25"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STR_NACIONALIDAD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150</w:t>
      </w:r>
      <w:r w:rsidRPr="007B79E4">
        <w:rPr>
          <w:rFonts w:ascii="Consolas" w:eastAsia="Times New Roman" w:hAnsi="Consolas" w:cs="Arial"/>
          <w:color w:val="FFFFFF"/>
          <w:sz w:val="18"/>
          <w:szCs w:val="18"/>
          <w:lang w:eastAsia="es-MX"/>
        </w:rPr>
        <w:t>),</w:t>
      </w:r>
    </w:p>
    <w:p w14:paraId="50064B98"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STR_PAIS_RESIDE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150</w:t>
      </w:r>
      <w:r w:rsidRPr="007B79E4">
        <w:rPr>
          <w:rFonts w:ascii="Consolas" w:eastAsia="Times New Roman" w:hAnsi="Consolas" w:cs="Arial"/>
          <w:color w:val="FFFFFF"/>
          <w:sz w:val="18"/>
          <w:szCs w:val="18"/>
          <w:lang w:eastAsia="es-MX"/>
        </w:rPr>
        <w:t>),</w:t>
      </w:r>
    </w:p>
    <w:p w14:paraId="1C8EF6B0"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STR_ES_PRIVADO_LIBERTAD </w:t>
      </w:r>
      <w:r w:rsidRPr="007B79E4">
        <w:rPr>
          <w:rFonts w:ascii="Consolas" w:eastAsia="Times New Roman" w:hAnsi="Consolas" w:cs="Arial"/>
          <w:color w:val="569CD6"/>
          <w:sz w:val="18"/>
          <w:szCs w:val="18"/>
          <w:lang w:eastAsia="es-MX"/>
        </w:rPr>
        <w:t>NVARCHAR</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B5CEA8"/>
          <w:sz w:val="18"/>
          <w:szCs w:val="18"/>
          <w:lang w:eastAsia="es-MX"/>
        </w:rPr>
        <w:t>3</w:t>
      </w:r>
      <w:r w:rsidRPr="007B79E4">
        <w:rPr>
          <w:rFonts w:ascii="Consolas" w:eastAsia="Times New Roman" w:hAnsi="Consolas" w:cs="Arial"/>
          <w:color w:val="FFFFFF"/>
          <w:sz w:val="18"/>
          <w:szCs w:val="18"/>
          <w:lang w:eastAsia="es-MX"/>
        </w:rPr>
        <w:t>),</w:t>
      </w:r>
    </w:p>
    <w:p w14:paraId="339A8A11"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DT_FECHA_ACTUALIZACION </w:t>
      </w:r>
      <w:r w:rsidRPr="007B79E4">
        <w:rPr>
          <w:rFonts w:ascii="Consolas" w:eastAsia="Times New Roman" w:hAnsi="Consolas" w:cs="Arial"/>
          <w:color w:val="569CD6"/>
          <w:sz w:val="18"/>
          <w:szCs w:val="18"/>
          <w:lang w:eastAsia="es-MX"/>
        </w:rPr>
        <w:t>DATETIME</w:t>
      </w:r>
    </w:p>
    <w:p w14:paraId="4AAF76A2"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w:t>
      </w:r>
    </w:p>
    <w:p w14:paraId="4866F121" w14:textId="77777777" w:rsidR="00A36AF6" w:rsidRPr="00A36AF6" w:rsidRDefault="00A36AF6" w:rsidP="006D5861">
      <w:pPr>
        <w:spacing w:after="0" w:line="240" w:lineRule="auto"/>
        <w:jc w:val="left"/>
        <w:rPr>
          <w:rFonts w:eastAsia="Times New Roman" w:cs="Arial"/>
          <w:szCs w:val="24"/>
          <w:lang w:eastAsia="es-MX"/>
        </w:rPr>
      </w:pPr>
    </w:p>
    <w:p w14:paraId="303D5562" w14:textId="5D375839" w:rsidR="00A36AF6" w:rsidRPr="00F23DAE" w:rsidRDefault="00A36AF6" w:rsidP="00C209A1">
      <w:pPr>
        <w:pStyle w:val="Prrafodelista"/>
        <w:numPr>
          <w:ilvl w:val="3"/>
          <w:numId w:val="19"/>
        </w:numPr>
        <w:spacing w:after="0" w:line="240" w:lineRule="auto"/>
        <w:jc w:val="left"/>
        <w:rPr>
          <w:rFonts w:eastAsia="Times New Roman" w:cs="Arial"/>
          <w:szCs w:val="24"/>
          <w:lang w:eastAsia="es-MX"/>
        </w:rPr>
      </w:pPr>
      <w:r w:rsidRPr="00F23DAE">
        <w:rPr>
          <w:rFonts w:eastAsia="Times New Roman" w:cs="Arial"/>
          <w:color w:val="000000"/>
          <w:szCs w:val="24"/>
          <w:lang w:eastAsia="es-MX"/>
        </w:rPr>
        <w:t>Creación del script de consulta de la data en la tabla origen de los datos </w:t>
      </w:r>
    </w:p>
    <w:p w14:paraId="3C0154A3" w14:textId="77777777" w:rsidR="00A36AF6" w:rsidRPr="00A36AF6" w:rsidRDefault="00A36AF6" w:rsidP="006D5861">
      <w:pPr>
        <w:spacing w:after="0" w:line="240" w:lineRule="auto"/>
        <w:jc w:val="left"/>
        <w:rPr>
          <w:rFonts w:eastAsia="Times New Roman" w:cs="Arial"/>
          <w:szCs w:val="24"/>
          <w:lang w:eastAsia="es-MX"/>
        </w:rPr>
      </w:pPr>
    </w:p>
    <w:p w14:paraId="1A18C85C"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569CD6"/>
          <w:sz w:val="18"/>
          <w:szCs w:val="18"/>
          <w:lang w:eastAsia="es-MX"/>
        </w:rPr>
        <w:t>SELECT DISTINCT</w:t>
      </w:r>
      <w:r w:rsidRPr="007B79E4">
        <w:rPr>
          <w:rFonts w:ascii="Consolas" w:eastAsia="Times New Roman" w:hAnsi="Consolas" w:cs="Arial"/>
          <w:color w:val="FFFFFF"/>
          <w:sz w:val="18"/>
          <w:szCs w:val="18"/>
          <w:lang w:eastAsia="es-MX"/>
        </w:rPr>
        <w:t xml:space="preserve"> STR_TIPO_DOCUMENTO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STR_TIPO_DOCUMENTO,</w:t>
      </w:r>
    </w:p>
    <w:p w14:paraId="43CB2E6A"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INT_ESTU_COD_DEPTO_PRESENTACION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INT_COD_DEPTO_PRESENTACION,</w:t>
      </w:r>
    </w:p>
    <w:p w14:paraId="64C06CCD"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lastRenderedPageBreak/>
        <w:t xml:space="preserve">INT_ESTU_COD_MCPIO_PRESENTACION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INT_COD_MCPIO_PRESENTACION,</w:t>
      </w:r>
    </w:p>
    <w:p w14:paraId="451ADB93"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INT_ESTU_COD_RESIDE_DEPTO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COD_INT_RESIDE_DEPTO,</w:t>
      </w:r>
    </w:p>
    <w:p w14:paraId="32666DD8"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INT_ESTU_COD_RESIDE_MCPIO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INT_COD_RESIDE_MCPIO,</w:t>
      </w:r>
    </w:p>
    <w:p w14:paraId="1E90D056"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STR_ESTU_DEPTO_PRESENTACION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STR_DEPTO_PRESENTACION,</w:t>
      </w:r>
    </w:p>
    <w:p w14:paraId="3495370E"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STR_ESTU_DEPTO_RESIDE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STR_DEPTO_RESIDE,</w:t>
      </w:r>
    </w:p>
    <w:p w14:paraId="5B6DD652"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STR_ESTU_ESTUDIANTE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STR_ES_ESTUDIANTE,</w:t>
      </w:r>
    </w:p>
    <w:p w14:paraId="1FC3F782"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DCDCAA"/>
          <w:sz w:val="18"/>
          <w:szCs w:val="18"/>
          <w:lang w:eastAsia="es-MX"/>
        </w:rPr>
        <w:t>CONVERT</w:t>
      </w:r>
      <w:r w:rsidRPr="007B79E4">
        <w:rPr>
          <w:rFonts w:ascii="Consolas" w:eastAsia="Times New Roman" w:hAnsi="Consolas" w:cs="Arial"/>
          <w:color w:val="FFFFFF"/>
          <w:sz w:val="18"/>
          <w:szCs w:val="18"/>
          <w:lang w:eastAsia="es-MX"/>
        </w:rPr>
        <w:t>(</w:t>
      </w:r>
      <w:r w:rsidRPr="007B79E4">
        <w:rPr>
          <w:rFonts w:ascii="Consolas" w:eastAsia="Times New Roman" w:hAnsi="Consolas" w:cs="Arial"/>
          <w:color w:val="569CD6"/>
          <w:sz w:val="18"/>
          <w:szCs w:val="18"/>
          <w:lang w:eastAsia="es-MX"/>
        </w:rPr>
        <w:t>VARCHAR</w:t>
      </w:r>
      <w:r w:rsidRPr="007B79E4">
        <w:rPr>
          <w:rFonts w:ascii="Consolas" w:eastAsia="Times New Roman" w:hAnsi="Consolas" w:cs="Arial"/>
          <w:color w:val="FFFFFF"/>
          <w:sz w:val="18"/>
          <w:szCs w:val="18"/>
          <w:lang w:eastAsia="es-MX"/>
        </w:rPr>
        <w:t xml:space="preserve">,STR_ESTU_FECHANACIMIENTO, </w:t>
      </w:r>
      <w:r w:rsidRPr="007B79E4">
        <w:rPr>
          <w:rFonts w:ascii="Consolas" w:eastAsia="Times New Roman" w:hAnsi="Consolas" w:cs="Arial"/>
          <w:color w:val="B5CEA8"/>
          <w:sz w:val="18"/>
          <w:szCs w:val="18"/>
          <w:lang w:eastAsia="es-MX"/>
        </w:rPr>
        <w:t>101</w:t>
      </w:r>
      <w:r w:rsidRPr="007B79E4">
        <w:rPr>
          <w:rFonts w:ascii="Consolas" w:eastAsia="Times New Roman" w:hAnsi="Consolas" w:cs="Arial"/>
          <w:color w:val="FFFFFF"/>
          <w:sz w:val="18"/>
          <w:szCs w:val="18"/>
          <w:lang w:eastAsia="es-MX"/>
        </w:rPr>
        <w:t xml:space="preserve">)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STR_FECHA_NACIMIENTO,</w:t>
      </w:r>
    </w:p>
    <w:p w14:paraId="3BFB0966"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STR_ESTU_GENERO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STR_GENERO,</w:t>
      </w:r>
    </w:p>
    <w:p w14:paraId="28A4595C"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STR_ESTU_MCPIO_PRESENTACION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STR_MCPIO_PRESENTACION,</w:t>
      </w:r>
    </w:p>
    <w:p w14:paraId="4404E6F4"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STR_ESTU_MCPIO_RESIDE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STR_MCPIO_RESIDE,</w:t>
      </w:r>
    </w:p>
    <w:p w14:paraId="0B1CF1E4"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STR_ESTU_NACIONALIDAD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STR_NACIONALIDAD,</w:t>
      </w:r>
    </w:p>
    <w:p w14:paraId="707863BC"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xml:space="preserve">STR_ESTU_PAIS_RESIDE </w:t>
      </w:r>
      <w:r w:rsidRPr="007B79E4">
        <w:rPr>
          <w:rFonts w:ascii="Consolas" w:eastAsia="Times New Roman" w:hAnsi="Consolas" w:cs="Arial"/>
          <w:color w:val="569CD6"/>
          <w:sz w:val="18"/>
          <w:szCs w:val="18"/>
          <w:lang w:val="en-US" w:eastAsia="es-MX"/>
        </w:rPr>
        <w:t>AS</w:t>
      </w:r>
      <w:r w:rsidRPr="007B79E4">
        <w:rPr>
          <w:rFonts w:ascii="Consolas" w:eastAsia="Times New Roman" w:hAnsi="Consolas" w:cs="Arial"/>
          <w:color w:val="FFFFFF"/>
          <w:sz w:val="18"/>
          <w:szCs w:val="18"/>
          <w:lang w:val="en-US" w:eastAsia="es-MX"/>
        </w:rPr>
        <w:t xml:space="preserve"> STR_PAIS_RESIDE,</w:t>
      </w:r>
    </w:p>
    <w:p w14:paraId="55970E12"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eastAsia="es-MX"/>
        </w:rPr>
        <w:t xml:space="preserve">STR_ESTU_PRIVADO_LIBERTAD </w:t>
      </w:r>
      <w:r w:rsidRPr="007B79E4">
        <w:rPr>
          <w:rFonts w:ascii="Consolas" w:eastAsia="Times New Roman" w:hAnsi="Consolas" w:cs="Arial"/>
          <w:color w:val="569CD6"/>
          <w:sz w:val="18"/>
          <w:szCs w:val="18"/>
          <w:lang w:eastAsia="es-MX"/>
        </w:rPr>
        <w:t>AS</w:t>
      </w:r>
      <w:r w:rsidRPr="007B79E4">
        <w:rPr>
          <w:rFonts w:ascii="Consolas" w:eastAsia="Times New Roman" w:hAnsi="Consolas" w:cs="Arial"/>
          <w:color w:val="FFFFFF"/>
          <w:sz w:val="18"/>
          <w:szCs w:val="18"/>
          <w:lang w:eastAsia="es-MX"/>
        </w:rPr>
        <w:t xml:space="preserve"> STR_ES_PRIVADO_LIBERTAD</w:t>
      </w:r>
    </w:p>
    <w:p w14:paraId="688D7F83" w14:textId="05A58507" w:rsidR="00A36AF6" w:rsidRPr="00A36AF6" w:rsidRDefault="00A36AF6" w:rsidP="006D5861">
      <w:pPr>
        <w:shd w:val="clear" w:color="auto" w:fill="000000"/>
        <w:spacing w:after="0" w:line="240" w:lineRule="auto"/>
        <w:jc w:val="left"/>
        <w:rPr>
          <w:rFonts w:eastAsia="Times New Roman" w:cs="Arial"/>
          <w:szCs w:val="24"/>
          <w:lang w:eastAsia="es-MX"/>
        </w:rPr>
      </w:pPr>
      <w:r w:rsidRPr="007B79E4">
        <w:rPr>
          <w:rFonts w:ascii="Consolas" w:eastAsia="Times New Roman" w:hAnsi="Consolas" w:cs="Arial"/>
          <w:color w:val="569CD6"/>
          <w:sz w:val="18"/>
          <w:szCs w:val="18"/>
          <w:lang w:eastAsia="es-MX"/>
        </w:rPr>
        <w:t>FROM</w:t>
      </w:r>
      <w:r w:rsidRPr="007B79E4">
        <w:rPr>
          <w:rFonts w:ascii="Consolas" w:eastAsia="Times New Roman" w:hAnsi="Consolas" w:cs="Arial"/>
          <w:color w:val="FFFFFF"/>
          <w:sz w:val="18"/>
          <w:szCs w:val="18"/>
          <w:lang w:eastAsia="es-MX"/>
        </w:rPr>
        <w:t xml:space="preserve"> DBO.RESULTADOS_SABER_11;</w:t>
      </w:r>
    </w:p>
    <w:p w14:paraId="1761BD01" w14:textId="77777777" w:rsidR="00A36AF6" w:rsidRPr="00A36AF6" w:rsidRDefault="00A36AF6" w:rsidP="006D5861">
      <w:pPr>
        <w:spacing w:after="0" w:line="240" w:lineRule="auto"/>
        <w:jc w:val="left"/>
        <w:rPr>
          <w:rFonts w:eastAsia="Times New Roman" w:cs="Arial"/>
          <w:szCs w:val="24"/>
          <w:lang w:eastAsia="es-MX"/>
        </w:rPr>
      </w:pPr>
    </w:p>
    <w:p w14:paraId="1B9C7EDF" w14:textId="65813074" w:rsidR="00A36AF6" w:rsidRPr="00F23DAE" w:rsidRDefault="00A36AF6" w:rsidP="00C209A1">
      <w:pPr>
        <w:pStyle w:val="Prrafodelista"/>
        <w:numPr>
          <w:ilvl w:val="3"/>
          <w:numId w:val="19"/>
        </w:numPr>
        <w:spacing w:after="0" w:line="240" w:lineRule="auto"/>
        <w:jc w:val="left"/>
        <w:rPr>
          <w:rFonts w:eastAsia="Times New Roman" w:cs="Arial"/>
          <w:szCs w:val="24"/>
          <w:lang w:eastAsia="es-MX"/>
        </w:rPr>
      </w:pPr>
      <w:r w:rsidRPr="00F23DAE">
        <w:rPr>
          <w:rFonts w:eastAsia="Times New Roman" w:cs="Arial"/>
          <w:color w:val="000000"/>
          <w:szCs w:val="24"/>
          <w:lang w:eastAsia="es-MX"/>
        </w:rPr>
        <w:t>Creación del script para castear valores nulos </w:t>
      </w:r>
    </w:p>
    <w:p w14:paraId="5DBBEAA1" w14:textId="77777777" w:rsidR="00A36AF6" w:rsidRPr="00A36AF6" w:rsidRDefault="00A36AF6" w:rsidP="006D5861">
      <w:pPr>
        <w:spacing w:after="0" w:line="240" w:lineRule="auto"/>
        <w:jc w:val="left"/>
        <w:rPr>
          <w:rFonts w:eastAsia="Times New Roman" w:cs="Arial"/>
          <w:szCs w:val="24"/>
          <w:lang w:eastAsia="es-MX"/>
        </w:rPr>
      </w:pPr>
    </w:p>
    <w:p w14:paraId="0D25167B"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5B9BD5"/>
          <w:sz w:val="18"/>
          <w:szCs w:val="18"/>
          <w:lang w:val="en-US" w:eastAsia="es-MX"/>
        </w:rPr>
        <w:t xml:space="preserve">SELECT DISTINCT </w:t>
      </w:r>
      <w:r w:rsidRPr="007B79E4">
        <w:rPr>
          <w:rFonts w:ascii="Consolas" w:eastAsia="Times New Roman" w:hAnsi="Consolas" w:cs="Arial"/>
          <w:color w:val="FFFFFF"/>
          <w:sz w:val="18"/>
          <w:szCs w:val="18"/>
          <w:lang w:val="en-US" w:eastAsia="es-MX"/>
        </w:rPr>
        <w:t xml:space="preserve">CAST('N/A' AS NVARCHAR(5)) AS </w:t>
      </w:r>
      <w:r w:rsidRPr="007B79E4">
        <w:rPr>
          <w:rFonts w:ascii="Consolas" w:eastAsia="Times New Roman" w:hAnsi="Consolas" w:cs="Arial"/>
          <w:color w:val="5B9BD5"/>
          <w:sz w:val="18"/>
          <w:szCs w:val="18"/>
          <w:lang w:val="en-US" w:eastAsia="es-MX"/>
        </w:rPr>
        <w:t>STR</w:t>
      </w:r>
      <w:r w:rsidRPr="007B79E4">
        <w:rPr>
          <w:rFonts w:ascii="Consolas" w:eastAsia="Times New Roman" w:hAnsi="Consolas" w:cs="Arial"/>
          <w:color w:val="FFFFFF"/>
          <w:sz w:val="18"/>
          <w:szCs w:val="18"/>
          <w:lang w:val="en-US" w:eastAsia="es-MX"/>
        </w:rPr>
        <w:t>_TIPO_DOCUMENTO,</w:t>
      </w:r>
    </w:p>
    <w:p w14:paraId="62DC270D"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xml:space="preserve"> -1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INT_COD_DEPTO_PRESENTACION,</w:t>
      </w:r>
    </w:p>
    <w:p w14:paraId="32D30AAB"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xml:space="preserve"> -1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INT_COD_MCPIO_PRESENTACION,</w:t>
      </w:r>
    </w:p>
    <w:p w14:paraId="654D2001"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xml:space="preserve"> -1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COD_INT_RESIDE_DEPTO,</w:t>
      </w:r>
    </w:p>
    <w:p w14:paraId="5AD1B70E"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xml:space="preserve"> -1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INT_COD_RESIDE_MCPIO,</w:t>
      </w:r>
    </w:p>
    <w:p w14:paraId="3A68751E"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val="en-US" w:eastAsia="es-MX"/>
        </w:rPr>
        <w:t>CAST</w:t>
      </w:r>
      <w:r w:rsidRPr="007B79E4">
        <w:rPr>
          <w:rFonts w:ascii="Consolas" w:eastAsia="Times New Roman" w:hAnsi="Consolas" w:cs="Arial"/>
          <w:color w:val="FFFFFF"/>
          <w:sz w:val="18"/>
          <w:szCs w:val="18"/>
          <w:lang w:val="en-US" w:eastAsia="es-MX"/>
        </w:rPr>
        <w:t xml:space="preserve">('N/A' AS NVARCHAR(100))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STR_DEPTO_PRESENTACION,</w:t>
      </w:r>
    </w:p>
    <w:p w14:paraId="5461E25A"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val="en-US" w:eastAsia="es-MX"/>
        </w:rPr>
        <w:t>CAST</w:t>
      </w:r>
      <w:r w:rsidRPr="007B79E4">
        <w:rPr>
          <w:rFonts w:ascii="Consolas" w:eastAsia="Times New Roman" w:hAnsi="Consolas" w:cs="Arial"/>
          <w:color w:val="FFFFFF"/>
          <w:sz w:val="18"/>
          <w:szCs w:val="18"/>
          <w:lang w:val="en-US" w:eastAsia="es-MX"/>
        </w:rPr>
        <w:t xml:space="preserve">('N/A' AS NVARCHAR(100))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STR_DEPTO_RESIDE,</w:t>
      </w:r>
    </w:p>
    <w:p w14:paraId="4A358A76"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val="en-US" w:eastAsia="es-MX"/>
        </w:rPr>
        <w:t>CAST</w:t>
      </w:r>
      <w:r w:rsidRPr="007B79E4">
        <w:rPr>
          <w:rFonts w:ascii="Consolas" w:eastAsia="Times New Roman" w:hAnsi="Consolas" w:cs="Arial"/>
          <w:color w:val="FFFFFF"/>
          <w:sz w:val="18"/>
          <w:szCs w:val="18"/>
          <w:lang w:val="en-US" w:eastAsia="es-MX"/>
        </w:rPr>
        <w:t xml:space="preserve">('N/A' AS NVARCHAR(15))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STR_ES_ESTUDIANTE,</w:t>
      </w:r>
    </w:p>
    <w:p w14:paraId="030D9CB3"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val="en-US" w:eastAsia="es-MX"/>
        </w:rPr>
        <w:t>CAST</w:t>
      </w:r>
      <w:r w:rsidRPr="007B79E4">
        <w:rPr>
          <w:rFonts w:ascii="Consolas" w:eastAsia="Times New Roman" w:hAnsi="Consolas" w:cs="Arial"/>
          <w:color w:val="FFFFFF"/>
          <w:sz w:val="18"/>
          <w:szCs w:val="18"/>
          <w:lang w:val="en-US" w:eastAsia="es-MX"/>
        </w:rPr>
        <w:t xml:space="preserve">(NULL AS VARCHAR(30))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STR_FECHA_NACIMIENTO,</w:t>
      </w:r>
    </w:p>
    <w:p w14:paraId="3C412B9C"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val="en-US" w:eastAsia="es-MX"/>
        </w:rPr>
        <w:t>CAST</w:t>
      </w:r>
      <w:r w:rsidRPr="007B79E4">
        <w:rPr>
          <w:rFonts w:ascii="Consolas" w:eastAsia="Times New Roman" w:hAnsi="Consolas" w:cs="Arial"/>
          <w:color w:val="FFFFFF"/>
          <w:sz w:val="18"/>
          <w:szCs w:val="18"/>
          <w:lang w:val="en-US" w:eastAsia="es-MX"/>
        </w:rPr>
        <w:t xml:space="preserve">('N/A' AS NVARCHAR(3))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STR_GENERO,</w:t>
      </w:r>
    </w:p>
    <w:p w14:paraId="2B32DC70"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val="en-US" w:eastAsia="es-MX"/>
        </w:rPr>
        <w:t>CAST</w:t>
      </w:r>
      <w:r w:rsidRPr="007B79E4">
        <w:rPr>
          <w:rFonts w:ascii="Consolas" w:eastAsia="Times New Roman" w:hAnsi="Consolas" w:cs="Arial"/>
          <w:color w:val="FFFFFF"/>
          <w:sz w:val="18"/>
          <w:szCs w:val="18"/>
          <w:lang w:val="en-US" w:eastAsia="es-MX"/>
        </w:rPr>
        <w:t xml:space="preserve">('N/A' AS NVARCHAR(150))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STR_MCPIO_PRESENTACION,</w:t>
      </w:r>
    </w:p>
    <w:p w14:paraId="593F7A38"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val="en-US" w:eastAsia="es-MX"/>
        </w:rPr>
        <w:t>CAST</w:t>
      </w:r>
      <w:r w:rsidRPr="007B79E4">
        <w:rPr>
          <w:rFonts w:ascii="Consolas" w:eastAsia="Times New Roman" w:hAnsi="Consolas" w:cs="Arial"/>
          <w:color w:val="FFFFFF"/>
          <w:sz w:val="18"/>
          <w:szCs w:val="18"/>
          <w:lang w:val="en-US" w:eastAsia="es-MX"/>
        </w:rPr>
        <w:t>('N/A' AS NVARCHAR(150)) AS STR_MCPIO_RESIDE,</w:t>
      </w:r>
    </w:p>
    <w:p w14:paraId="7340A5C2"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val="en-US" w:eastAsia="es-MX"/>
        </w:rPr>
        <w:t>CAST</w:t>
      </w:r>
      <w:r w:rsidRPr="007B79E4">
        <w:rPr>
          <w:rFonts w:ascii="Consolas" w:eastAsia="Times New Roman" w:hAnsi="Consolas" w:cs="Arial"/>
          <w:color w:val="FFFFFF"/>
          <w:sz w:val="18"/>
          <w:szCs w:val="18"/>
          <w:lang w:val="en-US" w:eastAsia="es-MX"/>
        </w:rPr>
        <w:t xml:space="preserve">('N/A' AS NVARCHAR(150))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STR_NACIONALIDAD,</w:t>
      </w:r>
    </w:p>
    <w:p w14:paraId="12240781"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val="en-US" w:eastAsia="es-MX"/>
        </w:rPr>
        <w:t>CAST</w:t>
      </w:r>
      <w:r w:rsidRPr="007B79E4">
        <w:rPr>
          <w:rFonts w:ascii="Consolas" w:eastAsia="Times New Roman" w:hAnsi="Consolas" w:cs="Arial"/>
          <w:color w:val="FFFFFF"/>
          <w:sz w:val="18"/>
          <w:szCs w:val="18"/>
          <w:lang w:val="en-US" w:eastAsia="es-MX"/>
        </w:rPr>
        <w:t xml:space="preserve">('N/A' AS NVARCHAR(150)) </w:t>
      </w:r>
      <w:r w:rsidRPr="007B79E4">
        <w:rPr>
          <w:rFonts w:ascii="Consolas" w:eastAsia="Times New Roman" w:hAnsi="Consolas" w:cs="Arial"/>
          <w:color w:val="5B9BD5"/>
          <w:sz w:val="18"/>
          <w:szCs w:val="18"/>
          <w:lang w:val="en-US" w:eastAsia="es-MX"/>
        </w:rPr>
        <w:t xml:space="preserve">AS </w:t>
      </w:r>
      <w:r w:rsidRPr="007B79E4">
        <w:rPr>
          <w:rFonts w:ascii="Consolas" w:eastAsia="Times New Roman" w:hAnsi="Consolas" w:cs="Arial"/>
          <w:color w:val="FFFFFF"/>
          <w:sz w:val="18"/>
          <w:szCs w:val="18"/>
          <w:lang w:val="en-US" w:eastAsia="es-MX"/>
        </w:rPr>
        <w:t>STR_PAIS_RESIDE,</w:t>
      </w:r>
    </w:p>
    <w:p w14:paraId="0B40954A" w14:textId="77777777" w:rsidR="00A36AF6" w:rsidRPr="007B79E4" w:rsidRDefault="00A36AF6" w:rsidP="006D5861">
      <w:pPr>
        <w:shd w:val="clear" w:color="auto" w:fill="000000"/>
        <w:spacing w:after="0" w:line="240" w:lineRule="auto"/>
        <w:jc w:val="left"/>
        <w:rPr>
          <w:rFonts w:ascii="Consolas" w:eastAsia="Times New Roman" w:hAnsi="Consolas" w:cs="Arial"/>
          <w:sz w:val="18"/>
          <w:szCs w:val="18"/>
          <w:lang w:eastAsia="es-MX"/>
        </w:rPr>
      </w:pPr>
      <w:r w:rsidRPr="007B79E4">
        <w:rPr>
          <w:rFonts w:ascii="Consolas" w:eastAsia="Times New Roman" w:hAnsi="Consolas" w:cs="Arial"/>
          <w:color w:val="FFFFFF"/>
          <w:sz w:val="18"/>
          <w:szCs w:val="18"/>
          <w:lang w:val="en-US" w:eastAsia="es-MX"/>
        </w:rPr>
        <w:t> </w:t>
      </w:r>
      <w:r w:rsidRPr="007B79E4">
        <w:rPr>
          <w:rFonts w:ascii="Consolas" w:eastAsia="Times New Roman" w:hAnsi="Consolas" w:cs="Arial"/>
          <w:color w:val="5B9BD5"/>
          <w:sz w:val="18"/>
          <w:szCs w:val="18"/>
          <w:lang w:eastAsia="es-MX"/>
        </w:rPr>
        <w:t>CAST</w:t>
      </w:r>
      <w:r w:rsidRPr="007B79E4">
        <w:rPr>
          <w:rFonts w:ascii="Consolas" w:eastAsia="Times New Roman" w:hAnsi="Consolas" w:cs="Arial"/>
          <w:color w:val="FFFFFF"/>
          <w:sz w:val="18"/>
          <w:szCs w:val="18"/>
          <w:lang w:eastAsia="es-MX"/>
        </w:rPr>
        <w:t xml:space="preserve">('N/A' AS NVARCHAR(3)) </w:t>
      </w:r>
      <w:r w:rsidRPr="007B79E4">
        <w:rPr>
          <w:rFonts w:ascii="Consolas" w:eastAsia="Times New Roman" w:hAnsi="Consolas" w:cs="Arial"/>
          <w:color w:val="5B9BD5"/>
          <w:sz w:val="18"/>
          <w:szCs w:val="18"/>
          <w:lang w:eastAsia="es-MX"/>
        </w:rPr>
        <w:t xml:space="preserve">AS </w:t>
      </w:r>
      <w:r w:rsidRPr="007B79E4">
        <w:rPr>
          <w:rFonts w:ascii="Consolas" w:eastAsia="Times New Roman" w:hAnsi="Consolas" w:cs="Arial"/>
          <w:color w:val="FFFFFF"/>
          <w:sz w:val="18"/>
          <w:szCs w:val="18"/>
          <w:lang w:eastAsia="es-MX"/>
        </w:rPr>
        <w:t>STR_ES_PRIVADO_LIBERTAD</w:t>
      </w:r>
    </w:p>
    <w:p w14:paraId="47ABFEEA" w14:textId="77777777" w:rsidR="00A36AF6" w:rsidRPr="00A36AF6" w:rsidRDefault="00A36AF6" w:rsidP="006D5861">
      <w:pPr>
        <w:spacing w:after="0" w:line="240" w:lineRule="auto"/>
        <w:jc w:val="left"/>
        <w:rPr>
          <w:rFonts w:eastAsia="Times New Roman" w:cs="Arial"/>
          <w:szCs w:val="24"/>
          <w:lang w:eastAsia="es-MX"/>
        </w:rPr>
      </w:pPr>
    </w:p>
    <w:p w14:paraId="2C5F3857" w14:textId="0D5735A7" w:rsidR="00A36AF6" w:rsidRPr="00F23DAE" w:rsidRDefault="00A36AF6" w:rsidP="00C209A1">
      <w:pPr>
        <w:pStyle w:val="Prrafodelista"/>
        <w:numPr>
          <w:ilvl w:val="3"/>
          <w:numId w:val="19"/>
        </w:numPr>
        <w:spacing w:after="0" w:line="240" w:lineRule="auto"/>
        <w:jc w:val="left"/>
        <w:rPr>
          <w:rFonts w:eastAsia="Times New Roman" w:cs="Arial"/>
          <w:color w:val="000000"/>
          <w:szCs w:val="24"/>
          <w:lang w:eastAsia="es-MX"/>
        </w:rPr>
      </w:pPr>
      <w:r w:rsidRPr="00F23DAE">
        <w:rPr>
          <w:rFonts w:eastAsia="Times New Roman" w:cs="Arial"/>
          <w:color w:val="000000"/>
          <w:szCs w:val="24"/>
          <w:lang w:eastAsia="es-MX"/>
        </w:rPr>
        <w:t>Configuración de los parámetros donde se capta la Data para la dimensión, Source.</w:t>
      </w:r>
    </w:p>
    <w:p w14:paraId="7891C57D" w14:textId="77777777" w:rsidR="007B79E4" w:rsidRPr="00A36AF6" w:rsidRDefault="007B79E4" w:rsidP="006D5861">
      <w:pPr>
        <w:spacing w:after="0" w:line="240" w:lineRule="auto"/>
        <w:jc w:val="left"/>
        <w:rPr>
          <w:rFonts w:eastAsia="Times New Roman" w:cs="Arial"/>
          <w:szCs w:val="24"/>
          <w:lang w:eastAsia="es-MX"/>
        </w:rPr>
      </w:pPr>
    </w:p>
    <w:p w14:paraId="5C013992" w14:textId="55A18F1A" w:rsidR="00A36AF6" w:rsidRPr="00A36AF6" w:rsidRDefault="0053030E" w:rsidP="0053030E">
      <w:pPr>
        <w:pStyle w:val="Descripcin"/>
        <w:jc w:val="center"/>
        <w:rPr>
          <w:rFonts w:eastAsia="Times New Roman" w:cs="Arial"/>
          <w:szCs w:val="24"/>
          <w:lang w:eastAsia="es-MX"/>
        </w:rPr>
      </w:pPr>
      <w:bookmarkStart w:id="89" w:name="_Toc151316074"/>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39</w:t>
      </w:r>
      <w:r w:rsidRPr="0053030E">
        <w:rPr>
          <w:color w:val="auto"/>
          <w:sz w:val="24"/>
          <w:szCs w:val="24"/>
        </w:rPr>
        <w:fldChar w:fldCharType="end"/>
      </w:r>
      <w:r w:rsidRPr="0053030E">
        <w:rPr>
          <w:color w:val="auto"/>
          <w:sz w:val="24"/>
          <w:szCs w:val="24"/>
        </w:rPr>
        <w:t>. Source Editor - Connection Manager, para la dimensión Estudiante</w:t>
      </w:r>
      <w:r w:rsidR="00A36AF6" w:rsidRPr="00A36AF6">
        <w:rPr>
          <w:rFonts w:eastAsia="Times New Roman" w:cs="Arial"/>
          <w:color w:val="000000"/>
          <w:szCs w:val="24"/>
          <w:lang w:eastAsia="es-MX"/>
        </w:rPr>
        <w:t>.</w:t>
      </w:r>
      <w:bookmarkEnd w:id="89"/>
    </w:p>
    <w:p w14:paraId="360A7952" w14:textId="6F1FB1E2"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"https://lh7-us.googleusercontent.com/zMAPddSHbPkrZ12QcO_povMCLPnKPsW1hfm3nIjZMFQd8oT2AIq-rhK795IiyS0gbBdTJCAvlVrQfNcIj-0c3gn5kamNz9leZkChQEfemvQ3JEM-JDybu7VfX5agMnw8VfgyyGpOSDWiu1tCGs7EUw"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0CDA436D" wp14:editId="147FFA1E">
            <wp:extent cx="2891928" cy="2340591"/>
            <wp:effectExtent l="0" t="0" r="3810" b="3175"/>
            <wp:docPr id="18098245" name="Imagen 1809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06" r="1098" b="15425"/>
                    <a:stretch/>
                  </pic:blipFill>
                  <pic:spPr bwMode="auto">
                    <a:xfrm>
                      <a:off x="0" y="0"/>
                      <a:ext cx="2915853" cy="2359955"/>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4ADD0C1D" w14:textId="77777777" w:rsidR="00A36AF6" w:rsidRPr="00A36AF6" w:rsidRDefault="00A36AF6" w:rsidP="006D5861">
      <w:pPr>
        <w:spacing w:after="0" w:line="240" w:lineRule="auto"/>
        <w:jc w:val="left"/>
        <w:rPr>
          <w:rFonts w:eastAsia="Times New Roman" w:cs="Arial"/>
          <w:szCs w:val="24"/>
          <w:lang w:eastAsia="es-MX"/>
        </w:rPr>
      </w:pPr>
    </w:p>
    <w:p w14:paraId="1D269FC3" w14:textId="442F458D" w:rsidR="00A36AF6" w:rsidRPr="0053030E" w:rsidRDefault="0053030E" w:rsidP="0053030E">
      <w:pPr>
        <w:pStyle w:val="Descripcin"/>
        <w:jc w:val="center"/>
        <w:rPr>
          <w:rFonts w:eastAsia="Times New Roman" w:cs="Arial"/>
          <w:color w:val="auto"/>
          <w:sz w:val="24"/>
          <w:szCs w:val="24"/>
          <w:lang w:eastAsia="es-MX"/>
        </w:rPr>
      </w:pPr>
      <w:bookmarkStart w:id="90" w:name="_Toc151316075"/>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40</w:t>
      </w:r>
      <w:r w:rsidRPr="0053030E">
        <w:rPr>
          <w:color w:val="auto"/>
          <w:sz w:val="24"/>
          <w:szCs w:val="24"/>
        </w:rPr>
        <w:fldChar w:fldCharType="end"/>
      </w:r>
      <w:r w:rsidRPr="0053030E">
        <w:rPr>
          <w:color w:val="auto"/>
          <w:sz w:val="24"/>
          <w:szCs w:val="24"/>
        </w:rPr>
        <w:t>. . Source Editor - Connection Manager, castear valores nulos</w:t>
      </w:r>
      <w:bookmarkEnd w:id="90"/>
    </w:p>
    <w:p w14:paraId="6DCBAC8A" w14:textId="77777777" w:rsidR="00A36AF6" w:rsidRPr="00A36AF6" w:rsidRDefault="00A36AF6" w:rsidP="006D5861">
      <w:pPr>
        <w:spacing w:after="0" w:line="240" w:lineRule="auto"/>
        <w:jc w:val="left"/>
        <w:rPr>
          <w:rFonts w:eastAsia="Times New Roman" w:cs="Arial"/>
          <w:szCs w:val="24"/>
          <w:lang w:eastAsia="es-MX"/>
        </w:rPr>
      </w:pPr>
    </w:p>
    <w:p w14:paraId="39A72CE2" w14:textId="2E5D1EBC"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"https://lh7-us.googleusercontent.com/2liTx0NxYTm8QwZRWjjKtathS2qPpxM0u-xFez2vYwPGMiJv3tltiWZHvR7pzarb90hgsZTSlv5nCTl4f4zvNf8Jf9z0ITvCvkL8Ezk1gz6It8B0aKGF_TMs7p9pFHylPa5wKVUsmfoXiVfmgWrJyQ"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C597774" wp14:editId="0368528A">
            <wp:extent cx="3770443" cy="3152633"/>
            <wp:effectExtent l="0" t="0" r="1905" b="0"/>
            <wp:docPr id="2013160110" name="Imagen 20131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1">
                      <a:extLst>
                        <a:ext uri="{28A0092B-C50C-407E-A947-70E740481C1C}">
                          <a14:useLocalDpi xmlns:a14="http://schemas.microsoft.com/office/drawing/2010/main" val="0"/>
                        </a:ext>
                      </a:extLst>
                    </a:blip>
                    <a:srcRect l="-174" b="8275"/>
                    <a:stretch/>
                  </pic:blipFill>
                  <pic:spPr bwMode="auto">
                    <a:xfrm>
                      <a:off x="0" y="0"/>
                      <a:ext cx="3784292" cy="3164213"/>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6DDD388C" w14:textId="2ABCABDC" w:rsidR="00A36AF6" w:rsidRPr="0053030E" w:rsidRDefault="0053030E" w:rsidP="0053030E">
      <w:pPr>
        <w:pStyle w:val="Descripcin"/>
        <w:jc w:val="center"/>
        <w:rPr>
          <w:rFonts w:eastAsia="Times New Roman" w:cs="Arial"/>
          <w:color w:val="auto"/>
          <w:sz w:val="24"/>
          <w:szCs w:val="24"/>
          <w:lang w:eastAsia="es-MX"/>
        </w:rPr>
      </w:pPr>
      <w:bookmarkStart w:id="91" w:name="_Toc151316076"/>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41</w:t>
      </w:r>
      <w:r w:rsidRPr="0053030E">
        <w:rPr>
          <w:color w:val="auto"/>
          <w:sz w:val="24"/>
          <w:szCs w:val="24"/>
        </w:rPr>
        <w:fldChar w:fldCharType="end"/>
      </w:r>
      <w:r w:rsidRPr="0053030E">
        <w:rPr>
          <w:color w:val="auto"/>
          <w:sz w:val="24"/>
          <w:szCs w:val="24"/>
        </w:rPr>
        <w:t>. Unión consulta estudiantes y casteo de valores nulos</w:t>
      </w:r>
      <w:bookmarkEnd w:id="91"/>
    </w:p>
    <w:p w14:paraId="5ACF5010" w14:textId="25F8D3B5" w:rsidR="00A36AF6" w:rsidRPr="00A36AF6" w:rsidRDefault="007B79E4" w:rsidP="006D5861">
      <w:pPr>
        <w:spacing w:after="0" w:line="240" w:lineRule="auto"/>
        <w:jc w:val="center"/>
        <w:rPr>
          <w:rFonts w:eastAsia="Times New Roman" w:cs="Arial"/>
          <w:szCs w:val="24"/>
          <w:lang w:eastAsia="es-MX"/>
        </w:rPr>
      </w:pPr>
      <w:r w:rsidRPr="00D62EDC">
        <w:rPr>
          <w:rFonts w:eastAsia="Times New Roman" w:cs="Arial"/>
          <w:noProof/>
          <w:color w:val="000000"/>
          <w:szCs w:val="24"/>
          <w:bdr w:val="none" w:sz="0" w:space="0" w:color="auto" w:frame="1"/>
          <w:lang w:eastAsia="es-MX"/>
        </w:rPr>
        <w:drawing>
          <wp:inline distT="0" distB="0" distL="0" distR="0" wp14:anchorId="55DE99B3" wp14:editId="380FCB5D">
            <wp:extent cx="4017262" cy="2941092"/>
            <wp:effectExtent l="0" t="0" r="2540" b="0"/>
            <wp:docPr id="419665567" name="Imagen 41966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2">
                      <a:extLst>
                        <a:ext uri="{28A0092B-C50C-407E-A947-70E740481C1C}">
                          <a14:useLocalDpi xmlns:a14="http://schemas.microsoft.com/office/drawing/2010/main" val="0"/>
                        </a:ext>
                      </a:extLst>
                    </a:blip>
                    <a:srcRect b="20553"/>
                    <a:stretch/>
                  </pic:blipFill>
                  <pic:spPr bwMode="auto">
                    <a:xfrm>
                      <a:off x="0" y="0"/>
                      <a:ext cx="4026114" cy="2947573"/>
                    </a:xfrm>
                    <a:prstGeom prst="rect">
                      <a:avLst/>
                    </a:prstGeom>
                    <a:noFill/>
                    <a:ln>
                      <a:noFill/>
                    </a:ln>
                    <a:extLst>
                      <a:ext uri="{53640926-AAD7-44D8-BBD7-CCE9431645EC}">
                        <a14:shadowObscured xmlns:a14="http://schemas.microsoft.com/office/drawing/2010/main"/>
                      </a:ext>
                    </a:extLst>
                  </pic:spPr>
                </pic:pic>
              </a:graphicData>
            </a:graphic>
          </wp:inline>
        </w:drawing>
      </w:r>
      <w:r w:rsidR="00A36AF6" w:rsidRPr="00A36AF6">
        <w:rPr>
          <w:rFonts w:eastAsia="Times New Roman" w:cs="Arial"/>
          <w:color w:val="000000"/>
          <w:szCs w:val="24"/>
          <w:bdr w:val="none" w:sz="0" w:space="0" w:color="auto" w:frame="1"/>
          <w:lang w:eastAsia="es-MX"/>
        </w:rPr>
        <w:fldChar w:fldCharType="begin"/>
      </w:r>
      <w:r w:rsidR="00A36AF6" w:rsidRPr="00A36AF6">
        <w:rPr>
          <w:rFonts w:eastAsia="Times New Roman" w:cs="Arial"/>
          <w:color w:val="000000"/>
          <w:szCs w:val="24"/>
          <w:bdr w:val="none" w:sz="0" w:space="0" w:color="auto" w:frame="1"/>
          <w:lang w:eastAsia="es-MX"/>
        </w:rPr>
        <w:instrText xml:space="preserve"> INCLUDEPICTURE "https://lh7-us.googleusercontent.com/bAsyazpmdpsDF94rLKSBgtZVsDoXstBUcfRtb0wabbVAffSep6eCNC6ou44vD47-QtOThQiJ9c-uJTzR5iN2mdgN8jLom-rHFUoHB2qAApNUJ7YDZLwE2y9a2N6nBM9i1Kr4Z8PQX2WJgHlxxt6nXg" \* MERGEFORMATINET </w:instrText>
      </w:r>
      <w:r w:rsidR="00000000">
        <w:rPr>
          <w:rFonts w:eastAsia="Times New Roman" w:cs="Arial"/>
          <w:color w:val="000000"/>
          <w:szCs w:val="24"/>
          <w:bdr w:val="none" w:sz="0" w:space="0" w:color="auto" w:frame="1"/>
          <w:lang w:eastAsia="es-MX"/>
        </w:rPr>
        <w:fldChar w:fldCharType="separate"/>
      </w:r>
      <w:r w:rsidR="00A36AF6" w:rsidRPr="00A36AF6">
        <w:rPr>
          <w:rFonts w:eastAsia="Times New Roman" w:cs="Arial"/>
          <w:color w:val="000000"/>
          <w:szCs w:val="24"/>
          <w:bdr w:val="none" w:sz="0" w:space="0" w:color="auto" w:frame="1"/>
          <w:lang w:eastAsia="es-MX"/>
        </w:rPr>
        <w:fldChar w:fldCharType="end"/>
      </w:r>
    </w:p>
    <w:p w14:paraId="5E3F63BB" w14:textId="3D4F37BB" w:rsidR="00A36AF6" w:rsidRPr="00F23DAE" w:rsidRDefault="00A36AF6" w:rsidP="00C209A1">
      <w:pPr>
        <w:pStyle w:val="Prrafodelista"/>
        <w:numPr>
          <w:ilvl w:val="3"/>
          <w:numId w:val="19"/>
        </w:numPr>
        <w:spacing w:after="0" w:line="240" w:lineRule="auto"/>
        <w:jc w:val="left"/>
        <w:rPr>
          <w:rFonts w:eastAsia="Times New Roman" w:cs="Arial"/>
          <w:szCs w:val="24"/>
          <w:lang w:eastAsia="es-MX"/>
        </w:rPr>
      </w:pPr>
      <w:r w:rsidRPr="00F23DAE">
        <w:rPr>
          <w:rFonts w:eastAsia="Times New Roman" w:cs="Arial"/>
          <w:color w:val="000000"/>
          <w:szCs w:val="24"/>
          <w:lang w:eastAsia="es-MX"/>
        </w:rPr>
        <w:t>Creación de la llave a partir de los atributos que tiene la dimensión. </w:t>
      </w:r>
    </w:p>
    <w:p w14:paraId="40E1E8AE" w14:textId="77777777" w:rsidR="00A36AF6" w:rsidRPr="00A36AF6" w:rsidRDefault="00A36AF6" w:rsidP="006D5861">
      <w:pPr>
        <w:spacing w:after="0" w:line="240" w:lineRule="auto"/>
        <w:jc w:val="left"/>
        <w:rPr>
          <w:rFonts w:eastAsia="Times New Roman" w:cs="Arial"/>
          <w:szCs w:val="24"/>
          <w:lang w:eastAsia="es-MX"/>
        </w:rPr>
      </w:pPr>
    </w:p>
    <w:p w14:paraId="35A83CB2" w14:textId="3B5581D1" w:rsidR="00A36AF6" w:rsidRPr="00F23DAE" w:rsidRDefault="00A36AF6" w:rsidP="00C209A1">
      <w:pPr>
        <w:pStyle w:val="Prrafodelista"/>
        <w:numPr>
          <w:ilvl w:val="4"/>
          <w:numId w:val="19"/>
        </w:numPr>
        <w:spacing w:after="0" w:line="240" w:lineRule="auto"/>
        <w:jc w:val="left"/>
        <w:rPr>
          <w:rFonts w:eastAsia="Times New Roman" w:cs="Arial"/>
          <w:szCs w:val="24"/>
          <w:lang w:eastAsia="es-MX"/>
        </w:rPr>
      </w:pPr>
      <w:r w:rsidRPr="00F23DAE">
        <w:rPr>
          <w:rFonts w:eastAsia="Times New Roman" w:cs="Arial"/>
          <w:color w:val="000000"/>
          <w:szCs w:val="24"/>
          <w:lang w:eastAsia="es-MX"/>
        </w:rPr>
        <w:t>Derived Column</w:t>
      </w:r>
    </w:p>
    <w:p w14:paraId="0C3DFEDE" w14:textId="77777777" w:rsidR="007B79E4" w:rsidRPr="00A36AF6" w:rsidRDefault="007B79E4" w:rsidP="006D5861">
      <w:pPr>
        <w:spacing w:after="0" w:line="240" w:lineRule="auto"/>
        <w:jc w:val="left"/>
        <w:rPr>
          <w:rFonts w:eastAsia="Times New Roman" w:cs="Arial"/>
          <w:szCs w:val="24"/>
          <w:lang w:eastAsia="es-MX"/>
        </w:rPr>
      </w:pPr>
    </w:p>
    <w:p w14:paraId="6BD1FDED" w14:textId="2BC7248E" w:rsidR="00A36AF6" w:rsidRPr="0053030E" w:rsidRDefault="0053030E" w:rsidP="0053030E">
      <w:pPr>
        <w:pStyle w:val="Descripcin"/>
        <w:jc w:val="center"/>
        <w:rPr>
          <w:rFonts w:eastAsia="Times New Roman" w:cs="Arial"/>
          <w:color w:val="auto"/>
          <w:sz w:val="24"/>
          <w:szCs w:val="24"/>
          <w:lang w:eastAsia="es-MX"/>
        </w:rPr>
      </w:pPr>
      <w:bookmarkStart w:id="92" w:name="_Toc151316077"/>
      <w:r w:rsidRPr="0053030E">
        <w:rPr>
          <w:color w:val="auto"/>
          <w:sz w:val="24"/>
          <w:szCs w:val="24"/>
        </w:rPr>
        <w:lastRenderedPageBreak/>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42</w:t>
      </w:r>
      <w:r w:rsidRPr="0053030E">
        <w:rPr>
          <w:color w:val="auto"/>
          <w:sz w:val="24"/>
          <w:szCs w:val="24"/>
        </w:rPr>
        <w:fldChar w:fldCharType="end"/>
      </w:r>
      <w:r w:rsidRPr="0053030E">
        <w:rPr>
          <w:color w:val="auto"/>
          <w:sz w:val="24"/>
          <w:szCs w:val="24"/>
        </w:rPr>
        <w:t>. Derived Column, para la dimensión Estudiante.</w:t>
      </w:r>
      <w:bookmarkEnd w:id="92"/>
    </w:p>
    <w:p w14:paraId="72076189" w14:textId="27ABEFA1"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"https://lh7-us.googleusercontent.com/9wc9Hev-6b_5tjmu9wU0B1Ey5ltUlzeDCddZaYZib8B7MGm7gTuLL42iMdWM5Oiz-AjD3toCnKSBVl30hWXSqrEyxqXSzsywesu7r82Bhkd-X34vrt_tPXkusSGFiNeAk8-EwEFFglfIaoGJvH2ASA"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16ED10AE" wp14:editId="489CFC4A">
            <wp:extent cx="4095608" cy="3458995"/>
            <wp:effectExtent l="0" t="0" r="635" b="8255"/>
            <wp:docPr id="2135461836" name="Imagen 213546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3">
                      <a:extLst>
                        <a:ext uri="{28A0092B-C50C-407E-A947-70E740481C1C}">
                          <a14:useLocalDpi xmlns:a14="http://schemas.microsoft.com/office/drawing/2010/main" val="0"/>
                        </a:ext>
                      </a:extLst>
                    </a:blip>
                    <a:srcRect l="670" r="1" b="9410"/>
                    <a:stretch/>
                  </pic:blipFill>
                  <pic:spPr bwMode="auto">
                    <a:xfrm>
                      <a:off x="0" y="0"/>
                      <a:ext cx="4100479" cy="3463109"/>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2035A8F3" w14:textId="77777777" w:rsidR="00A36AF6" w:rsidRPr="00A36AF6" w:rsidRDefault="00A36AF6" w:rsidP="006D5861">
      <w:pPr>
        <w:spacing w:after="0" w:line="240" w:lineRule="auto"/>
        <w:jc w:val="left"/>
        <w:rPr>
          <w:rFonts w:eastAsia="Times New Roman" w:cs="Arial"/>
          <w:szCs w:val="24"/>
          <w:lang w:eastAsia="es-MX"/>
        </w:rPr>
      </w:pPr>
    </w:p>
    <w:p w14:paraId="459F4692" w14:textId="51908467" w:rsidR="00A36AF6" w:rsidRPr="00F23DAE" w:rsidRDefault="00A36AF6" w:rsidP="00C209A1">
      <w:pPr>
        <w:pStyle w:val="Prrafodelista"/>
        <w:numPr>
          <w:ilvl w:val="4"/>
          <w:numId w:val="19"/>
        </w:numPr>
        <w:spacing w:after="0" w:line="240" w:lineRule="auto"/>
        <w:jc w:val="left"/>
        <w:rPr>
          <w:rFonts w:eastAsia="Times New Roman" w:cs="Arial"/>
          <w:szCs w:val="24"/>
          <w:lang w:eastAsia="es-MX"/>
        </w:rPr>
      </w:pPr>
      <w:r w:rsidRPr="00F23DAE">
        <w:rPr>
          <w:rFonts w:eastAsia="Times New Roman" w:cs="Arial"/>
          <w:color w:val="000000"/>
          <w:szCs w:val="24"/>
          <w:lang w:eastAsia="es-MX"/>
        </w:rPr>
        <w:t>Lookup LKP_DIM_ESTUDIANTES</w:t>
      </w:r>
    </w:p>
    <w:p w14:paraId="0A633625" w14:textId="52353AF3" w:rsidR="00A36AF6" w:rsidRDefault="00A36AF6" w:rsidP="00C209A1">
      <w:pPr>
        <w:spacing w:after="0" w:line="240" w:lineRule="auto"/>
        <w:ind w:left="708"/>
        <w:jc w:val="center"/>
        <w:rPr>
          <w:rFonts w:eastAsia="Times New Roman" w:cs="Arial"/>
          <w:i/>
          <w:iCs/>
          <w:color w:val="000000"/>
          <w:szCs w:val="24"/>
          <w:lang w:eastAsia="es-MX"/>
        </w:rPr>
      </w:pPr>
    </w:p>
    <w:p w14:paraId="697D90A3" w14:textId="177798C2" w:rsidR="0053030E" w:rsidRPr="0053030E" w:rsidRDefault="0053030E" w:rsidP="0053030E">
      <w:pPr>
        <w:pStyle w:val="Descripcin"/>
        <w:jc w:val="center"/>
        <w:rPr>
          <w:rFonts w:eastAsia="Times New Roman" w:cs="Arial"/>
          <w:color w:val="auto"/>
          <w:sz w:val="24"/>
          <w:szCs w:val="24"/>
          <w:lang w:eastAsia="es-MX"/>
        </w:rPr>
      </w:pPr>
      <w:bookmarkStart w:id="93" w:name="_Toc151316078"/>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43</w:t>
      </w:r>
      <w:r w:rsidRPr="0053030E">
        <w:rPr>
          <w:color w:val="auto"/>
          <w:sz w:val="24"/>
          <w:szCs w:val="24"/>
        </w:rPr>
        <w:fldChar w:fldCharType="end"/>
      </w:r>
      <w:r w:rsidRPr="0053030E">
        <w:rPr>
          <w:color w:val="auto"/>
          <w:sz w:val="24"/>
          <w:szCs w:val="24"/>
        </w:rPr>
        <w:t>. Lookup, para la dimensión Estudiante.</w:t>
      </w:r>
      <w:bookmarkEnd w:id="93"/>
    </w:p>
    <w:p w14:paraId="1B20DA86" w14:textId="52FBEBB9"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"https://lh7-us.googleusercontent.com/CGXlTMRt0vglZLQCtTllqxvkJZcmbAIT2EVZjhZbP4KAkagHJLytLGbzlOO73FmBFMGOf092osoRgdAJ_MO_FKWb_yMPUgNEiA2e_9YthPMrFl8Lw6nCnAYtgTq2pBKvt7OAjZ1J9Uidos3LVDUxSw"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1FA5B350" wp14:editId="615BA96F">
            <wp:extent cx="3307080" cy="3148841"/>
            <wp:effectExtent l="0" t="0" r="7620" b="0"/>
            <wp:docPr id="2069546249" name="Imagen 206954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7965"/>
                    <a:stretch/>
                  </pic:blipFill>
                  <pic:spPr bwMode="auto">
                    <a:xfrm>
                      <a:off x="0" y="0"/>
                      <a:ext cx="3332295" cy="3172850"/>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566BF92E" w14:textId="77777777" w:rsidR="00A36AF6" w:rsidRPr="00A36AF6" w:rsidRDefault="00A36AF6" w:rsidP="006D5861">
      <w:pPr>
        <w:spacing w:after="0" w:line="240" w:lineRule="auto"/>
        <w:jc w:val="left"/>
        <w:rPr>
          <w:rFonts w:eastAsia="Times New Roman" w:cs="Arial"/>
          <w:szCs w:val="24"/>
          <w:lang w:eastAsia="es-MX"/>
        </w:rPr>
      </w:pPr>
    </w:p>
    <w:p w14:paraId="074343E3" w14:textId="0834CAF5" w:rsidR="00A36AF6" w:rsidRPr="0053030E" w:rsidRDefault="0053030E" w:rsidP="0053030E">
      <w:pPr>
        <w:pStyle w:val="Descripcin"/>
        <w:jc w:val="center"/>
        <w:rPr>
          <w:rFonts w:eastAsia="Times New Roman" w:cs="Arial"/>
          <w:color w:val="auto"/>
          <w:sz w:val="24"/>
          <w:szCs w:val="24"/>
          <w:lang w:eastAsia="es-MX"/>
        </w:rPr>
      </w:pPr>
      <w:bookmarkStart w:id="94" w:name="_Toc151316079"/>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44</w:t>
      </w:r>
      <w:r w:rsidRPr="0053030E">
        <w:rPr>
          <w:color w:val="auto"/>
          <w:sz w:val="24"/>
          <w:szCs w:val="24"/>
        </w:rPr>
        <w:fldChar w:fldCharType="end"/>
      </w:r>
      <w:r w:rsidRPr="0053030E">
        <w:rPr>
          <w:color w:val="auto"/>
          <w:sz w:val="24"/>
          <w:szCs w:val="24"/>
        </w:rPr>
        <w:t>. Lookup mapping, para la dimensión Estudiante.</w:t>
      </w:r>
      <w:bookmarkEnd w:id="94"/>
    </w:p>
    <w:p w14:paraId="3A901DB4" w14:textId="4F5FC26D"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"https://lh7-us.googleusercontent.com/VX0lU0PoShQXEnez23hnavmUhf1IuysGudfr89mwaeMk94aVlkEY2pxo0P5iavq4gxIPq2G3draglvfvMed7NDRfDn2ev7Vo3cxTs1tFBh1J6HvxEPUMnKcRRJ_KYcNXixnJ3GWEJMJNANY3MRW1QA"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32DCBE35" wp14:editId="3C62903A">
            <wp:extent cx="3985459" cy="3035662"/>
            <wp:effectExtent l="0" t="0" r="0" b="0"/>
            <wp:docPr id="1783264170" name="Imagen 178326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5">
                      <a:extLst>
                        <a:ext uri="{28A0092B-C50C-407E-A947-70E740481C1C}">
                          <a14:useLocalDpi xmlns:a14="http://schemas.microsoft.com/office/drawing/2010/main" val="0"/>
                        </a:ext>
                      </a:extLst>
                    </a:blip>
                    <a:srcRect l="943" t="1296" b="8006"/>
                    <a:stretch/>
                  </pic:blipFill>
                  <pic:spPr bwMode="auto">
                    <a:xfrm>
                      <a:off x="0" y="0"/>
                      <a:ext cx="3995689" cy="3043454"/>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45D04BBF" w14:textId="7547F6F4" w:rsidR="00A36AF6" w:rsidRPr="00F84275" w:rsidRDefault="00A36AF6" w:rsidP="00F84275">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Conditional Split</w:t>
      </w:r>
    </w:p>
    <w:p w14:paraId="62F6B18E" w14:textId="4E53E466" w:rsidR="00A36AF6" w:rsidRPr="0053030E" w:rsidRDefault="0053030E" w:rsidP="0053030E">
      <w:pPr>
        <w:pStyle w:val="Descripcin"/>
        <w:jc w:val="center"/>
        <w:rPr>
          <w:rFonts w:eastAsia="Times New Roman" w:cs="Arial"/>
          <w:i w:val="0"/>
          <w:iCs w:val="0"/>
          <w:color w:val="000000"/>
          <w:sz w:val="24"/>
          <w:szCs w:val="24"/>
          <w:lang w:eastAsia="es-MX"/>
        </w:rPr>
      </w:pPr>
      <w:bookmarkStart w:id="95" w:name="_Toc151316080"/>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45</w:t>
      </w:r>
      <w:r w:rsidRPr="0053030E">
        <w:rPr>
          <w:color w:val="auto"/>
          <w:sz w:val="24"/>
          <w:szCs w:val="24"/>
        </w:rPr>
        <w:fldChar w:fldCharType="end"/>
      </w:r>
      <w:r w:rsidRPr="0053030E">
        <w:rPr>
          <w:color w:val="auto"/>
          <w:sz w:val="24"/>
          <w:szCs w:val="24"/>
        </w:rPr>
        <w:t>. Conditional Split, para la dimensión Estudiante</w:t>
      </w:r>
      <w:bookmarkEnd w:id="95"/>
    </w:p>
    <w:p w14:paraId="4205B22D" w14:textId="77777777" w:rsidR="00335FD4" w:rsidRPr="00A36AF6" w:rsidRDefault="00335FD4" w:rsidP="006D5861">
      <w:pPr>
        <w:spacing w:after="0" w:line="240" w:lineRule="auto"/>
        <w:jc w:val="center"/>
        <w:rPr>
          <w:rFonts w:eastAsia="Times New Roman" w:cs="Arial"/>
          <w:szCs w:val="24"/>
          <w:lang w:eastAsia="es-MX"/>
        </w:rPr>
      </w:pPr>
    </w:p>
    <w:p w14:paraId="2D068641" w14:textId="3DF85DCF"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"https://lh7-us.googleusercontent.com/J50LlhgH5qQFwSRkkSnMwTx-h8E_oD5YJMVn3liQRtS9U8CI_wAd6fEeq_aMTU9mr3rdud2LYLW20uhacfMmARzBsH0nHXL_wjn7foScMhlOE0NAf7qnXkrUmypjrz39hLmbqxKdTDnUaejgIB0gyw"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5979CF4B" wp14:editId="0F2A71BE">
            <wp:extent cx="3624794" cy="3291840"/>
            <wp:effectExtent l="0" t="0" r="0" b="3810"/>
            <wp:docPr id="1372646347" name="Imagen 137264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a:extLst>
                        <a:ext uri="{28A0092B-C50C-407E-A947-70E740481C1C}">
                          <a14:useLocalDpi xmlns:a14="http://schemas.microsoft.com/office/drawing/2010/main" val="0"/>
                        </a:ext>
                      </a:extLst>
                    </a:blip>
                    <a:srcRect l="150" b="9144"/>
                    <a:stretch/>
                  </pic:blipFill>
                  <pic:spPr bwMode="auto">
                    <a:xfrm>
                      <a:off x="0" y="0"/>
                      <a:ext cx="3640299" cy="3305921"/>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6E593424" w14:textId="77777777" w:rsidR="00A36AF6" w:rsidRPr="00A36AF6" w:rsidRDefault="00A36AF6" w:rsidP="006D5861">
      <w:pPr>
        <w:spacing w:after="0" w:line="240" w:lineRule="auto"/>
        <w:jc w:val="left"/>
        <w:rPr>
          <w:rFonts w:eastAsia="Times New Roman" w:cs="Arial"/>
          <w:szCs w:val="24"/>
          <w:lang w:eastAsia="es-MX"/>
        </w:rPr>
      </w:pPr>
    </w:p>
    <w:p w14:paraId="6F3242AF" w14:textId="4B0F61D1" w:rsidR="00A36AF6" w:rsidRPr="00F84275" w:rsidRDefault="00A36AF6" w:rsidP="00F84275">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Configuración y creación de la dimensión en SQL server, Destination. </w:t>
      </w:r>
    </w:p>
    <w:p w14:paraId="76352C48" w14:textId="77777777" w:rsidR="00A36AF6" w:rsidRPr="00A36AF6" w:rsidRDefault="00A36AF6" w:rsidP="006D5861">
      <w:pPr>
        <w:spacing w:after="0" w:line="240" w:lineRule="auto"/>
        <w:jc w:val="left"/>
        <w:rPr>
          <w:rFonts w:eastAsia="Times New Roman" w:cs="Arial"/>
          <w:szCs w:val="24"/>
          <w:lang w:eastAsia="es-MX"/>
        </w:rPr>
      </w:pPr>
    </w:p>
    <w:p w14:paraId="70F0B7F8" w14:textId="1FFF471C" w:rsidR="00A36AF6" w:rsidRPr="00A36AF6" w:rsidRDefault="0053030E" w:rsidP="0053030E">
      <w:pPr>
        <w:pStyle w:val="Descripcin"/>
        <w:jc w:val="center"/>
        <w:rPr>
          <w:rFonts w:eastAsia="Times New Roman" w:cs="Arial"/>
          <w:szCs w:val="24"/>
          <w:lang w:eastAsia="es-MX"/>
        </w:rPr>
      </w:pPr>
      <w:bookmarkStart w:id="96" w:name="_Toc151316081"/>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46</w:t>
      </w:r>
      <w:r w:rsidRPr="0053030E">
        <w:rPr>
          <w:color w:val="auto"/>
          <w:sz w:val="24"/>
          <w:szCs w:val="24"/>
        </w:rPr>
        <w:fldChar w:fldCharType="end"/>
      </w:r>
      <w:r w:rsidRPr="0053030E">
        <w:rPr>
          <w:color w:val="auto"/>
          <w:sz w:val="24"/>
          <w:szCs w:val="24"/>
        </w:rPr>
        <w:t>. Destination, para la dimensión Estudiante</w:t>
      </w:r>
      <w:bookmarkEnd w:id="96"/>
    </w:p>
    <w:p w14:paraId="5DCEA1FF" w14:textId="02636698"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"https://lh7-us.googleusercontent.com/Ln0-8sTltBwQEhIGXE8nyOxJb7M-CP003lOuuYMDB4pevn4zPxrDdtBb1EW_4lIZ6IW-VGGs1_pnH39xm2WUiL743re1UdfxVnJkOjruHEZOoK3cXRa-CT5VJn40xv6AhqXBzUt8800YC2qoFruO-Q"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31125A7F" wp14:editId="1ECDDC80">
            <wp:extent cx="3485660" cy="3240795"/>
            <wp:effectExtent l="0" t="0" r="635" b="0"/>
            <wp:docPr id="307915679" name="Imagen 3079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a:extLst>
                        <a:ext uri="{28A0092B-C50C-407E-A947-70E740481C1C}">
                          <a14:useLocalDpi xmlns:a14="http://schemas.microsoft.com/office/drawing/2010/main" val="0"/>
                        </a:ext>
                      </a:extLst>
                    </a:blip>
                    <a:srcRect b="7194"/>
                    <a:stretch/>
                  </pic:blipFill>
                  <pic:spPr bwMode="auto">
                    <a:xfrm>
                      <a:off x="0" y="0"/>
                      <a:ext cx="3497964" cy="3252234"/>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5B29AC0C" w14:textId="77777777" w:rsidR="00A36AF6" w:rsidRPr="00A36AF6" w:rsidRDefault="00A36AF6" w:rsidP="006D5861">
      <w:pPr>
        <w:spacing w:after="0" w:line="240" w:lineRule="auto"/>
        <w:jc w:val="left"/>
        <w:rPr>
          <w:rFonts w:eastAsia="Times New Roman" w:cs="Arial"/>
          <w:szCs w:val="24"/>
          <w:lang w:eastAsia="es-MX"/>
        </w:rPr>
      </w:pPr>
    </w:p>
    <w:p w14:paraId="68BA1E3A" w14:textId="22821B5F" w:rsidR="00A36AF6" w:rsidRPr="00F84275" w:rsidRDefault="00A36AF6" w:rsidP="00F84275">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  Mapeo de los campos origen con los Destino. </w:t>
      </w:r>
    </w:p>
    <w:p w14:paraId="4726770E" w14:textId="77777777" w:rsidR="00A36AF6" w:rsidRPr="00A36AF6" w:rsidRDefault="00A36AF6" w:rsidP="006D5861">
      <w:pPr>
        <w:spacing w:after="0" w:line="240" w:lineRule="auto"/>
        <w:jc w:val="left"/>
        <w:rPr>
          <w:rFonts w:eastAsia="Times New Roman" w:cs="Arial"/>
          <w:szCs w:val="24"/>
          <w:lang w:eastAsia="es-MX"/>
        </w:rPr>
      </w:pPr>
    </w:p>
    <w:p w14:paraId="29B221B7" w14:textId="51CAD6BC" w:rsidR="00A36AF6" w:rsidRPr="0053030E" w:rsidRDefault="0053030E" w:rsidP="0053030E">
      <w:pPr>
        <w:pStyle w:val="Descripcin"/>
        <w:jc w:val="center"/>
        <w:rPr>
          <w:rFonts w:eastAsia="Times New Roman" w:cs="Arial"/>
          <w:color w:val="auto"/>
          <w:sz w:val="24"/>
          <w:szCs w:val="24"/>
          <w:lang w:eastAsia="es-MX"/>
        </w:rPr>
      </w:pPr>
      <w:bookmarkStart w:id="97" w:name="_Toc151316082"/>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47</w:t>
      </w:r>
      <w:r w:rsidRPr="0053030E">
        <w:rPr>
          <w:color w:val="auto"/>
          <w:sz w:val="24"/>
          <w:szCs w:val="24"/>
        </w:rPr>
        <w:fldChar w:fldCharType="end"/>
      </w:r>
      <w:r w:rsidRPr="0053030E">
        <w:rPr>
          <w:color w:val="auto"/>
          <w:sz w:val="24"/>
          <w:szCs w:val="24"/>
        </w:rPr>
        <w:t>. Destination Mapping, para la dimensión Estudiante.</w:t>
      </w:r>
      <w:bookmarkEnd w:id="97"/>
    </w:p>
    <w:p w14:paraId="31C423DA" w14:textId="4CF956D3"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"https://lh7-us.googleusercontent.com/ybyOHmL3z5CNB8WD3rvs45dOnXlwAArGGfM-v58pk9Y1S9NbLTluZoQyu8i23ZJwE-IXsLvYV2V6CRA-DZeRvJFzctGMDr0dYcRKQkrI0fIYYoMBM9ZQMWQAqu6lQMSEXx1PF6z_MlVsTROwxvlTSg"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8268358" wp14:editId="671E64CC">
            <wp:extent cx="3254307" cy="2961884"/>
            <wp:effectExtent l="0" t="0" r="3810" b="0"/>
            <wp:docPr id="74880509" name="Imagen 7488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8">
                      <a:extLst>
                        <a:ext uri="{28A0092B-C50C-407E-A947-70E740481C1C}">
                          <a14:useLocalDpi xmlns:a14="http://schemas.microsoft.com/office/drawing/2010/main" val="0"/>
                        </a:ext>
                      </a:extLst>
                    </a:blip>
                    <a:srcRect l="261" t="1178" b="8046"/>
                    <a:stretch/>
                  </pic:blipFill>
                  <pic:spPr bwMode="auto">
                    <a:xfrm>
                      <a:off x="0" y="0"/>
                      <a:ext cx="3268622" cy="2974913"/>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4CA028C7" w14:textId="531482EB" w:rsidR="00A36AF6" w:rsidRPr="00F84275" w:rsidRDefault="00A36AF6" w:rsidP="00F84275">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Ejecución del Data Flow. </w:t>
      </w:r>
    </w:p>
    <w:p w14:paraId="0EFD070B" w14:textId="22081E4B" w:rsidR="00A36AF6" w:rsidRPr="0053030E" w:rsidRDefault="0053030E" w:rsidP="0053030E">
      <w:pPr>
        <w:pStyle w:val="Descripcin"/>
        <w:jc w:val="center"/>
        <w:rPr>
          <w:rFonts w:eastAsia="Times New Roman" w:cs="Arial"/>
          <w:color w:val="auto"/>
          <w:sz w:val="24"/>
          <w:szCs w:val="36"/>
          <w:lang w:eastAsia="es-MX"/>
        </w:rPr>
      </w:pPr>
      <w:bookmarkStart w:id="98" w:name="_Toc151316083"/>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48</w:t>
      </w:r>
      <w:r w:rsidRPr="0053030E">
        <w:rPr>
          <w:color w:val="auto"/>
          <w:sz w:val="24"/>
          <w:szCs w:val="24"/>
        </w:rPr>
        <w:fldChar w:fldCharType="end"/>
      </w:r>
      <w:r w:rsidRPr="0053030E">
        <w:rPr>
          <w:color w:val="auto"/>
          <w:sz w:val="24"/>
          <w:szCs w:val="24"/>
        </w:rPr>
        <w:t>. Data Flow - Ejecutable para la dimensión Estudiante.</w:t>
      </w:r>
      <w:bookmarkEnd w:id="98"/>
    </w:p>
    <w:p w14:paraId="1C03EBAB" w14:textId="0F2B2DE1"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lastRenderedPageBreak/>
        <w:fldChar w:fldCharType="begin"/>
      </w:r>
      <w:r w:rsidRPr="00A36AF6">
        <w:rPr>
          <w:rFonts w:eastAsia="Times New Roman" w:cs="Arial"/>
          <w:color w:val="000000"/>
          <w:szCs w:val="24"/>
          <w:bdr w:val="none" w:sz="0" w:space="0" w:color="auto" w:frame="1"/>
          <w:lang w:eastAsia="es-MX"/>
        </w:rPr>
        <w:instrText xml:space="preserve"> INCLUDEPICTURE "https://lh7-us.googleusercontent.com/YpmmTowrrrKcQnsDQ3M8MDeUgK3IEg4_YuJmi8NRgl9LWDV3extRxpZnWLGJJOiIUhCp2KcxhFKDplfkWlCR6sYT-DijSnNZf6w2vmUkNkIoOd1zBDyHPyxyXRTDsd0C-t8LMMfiXYh4BUodNeSmYg"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68898C33" wp14:editId="2CBC82E1">
            <wp:extent cx="4697730" cy="2612508"/>
            <wp:effectExtent l="0" t="0" r="7620" b="0"/>
            <wp:docPr id="1872410123" name="Imagen 187241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3902" cy="2615940"/>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5D74BB36" w14:textId="1CF1ABA4" w:rsidR="00A36AF6" w:rsidRPr="00F84275" w:rsidRDefault="00A36AF6" w:rsidP="00F84275">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Validación de ejecución Correcta, validando los campos de la dimensión. </w:t>
      </w:r>
    </w:p>
    <w:p w14:paraId="623EFA61" w14:textId="77777777" w:rsidR="00A36AF6" w:rsidRPr="00A36AF6" w:rsidRDefault="00A36AF6" w:rsidP="006D5861">
      <w:pPr>
        <w:spacing w:after="0" w:line="240" w:lineRule="auto"/>
        <w:jc w:val="left"/>
        <w:rPr>
          <w:rFonts w:eastAsia="Times New Roman" w:cs="Arial"/>
          <w:szCs w:val="24"/>
          <w:lang w:eastAsia="es-MX"/>
        </w:rPr>
      </w:pPr>
    </w:p>
    <w:p w14:paraId="25184D6E" w14:textId="6947CB2F" w:rsidR="00A36AF6" w:rsidRPr="00A36AF6" w:rsidRDefault="0053030E" w:rsidP="0053030E">
      <w:pPr>
        <w:pStyle w:val="Descripcin"/>
        <w:jc w:val="center"/>
        <w:rPr>
          <w:rFonts w:eastAsia="Times New Roman" w:cs="Arial"/>
          <w:szCs w:val="24"/>
          <w:lang w:eastAsia="es-MX"/>
        </w:rPr>
      </w:pPr>
      <w:bookmarkStart w:id="99" w:name="_Toc151316084"/>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49</w:t>
      </w:r>
      <w:r w:rsidRPr="0053030E">
        <w:rPr>
          <w:color w:val="auto"/>
          <w:sz w:val="24"/>
          <w:szCs w:val="24"/>
        </w:rPr>
        <w:fldChar w:fldCharType="end"/>
      </w:r>
      <w:r w:rsidRPr="0053030E">
        <w:rPr>
          <w:color w:val="auto"/>
          <w:sz w:val="24"/>
          <w:szCs w:val="24"/>
        </w:rPr>
        <w:t>. Validación con script ejecutable- para la dimensión Tiempo</w:t>
      </w:r>
      <w:r w:rsidR="00A36AF6" w:rsidRPr="00A36AF6">
        <w:rPr>
          <w:rFonts w:eastAsia="Times New Roman" w:cs="Arial"/>
          <w:color w:val="000000"/>
          <w:szCs w:val="24"/>
          <w:lang w:eastAsia="es-MX"/>
        </w:rPr>
        <w:t>.</w:t>
      </w:r>
      <w:bookmarkEnd w:id="99"/>
    </w:p>
    <w:p w14:paraId="305F47E8" w14:textId="523E5F08"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"https://lh7-us.googleusercontent.com/DSJsxHC_ggMdjdMS0I6VYxjOSu227Q7yqgaxaKPxg_Prvt_9On1MIy7hRmW68MK457cbAnbcpzhLPcAXBrD01KvmOXEsgA2ZXOrxu6FAtkPkONpmgz0jR9Lx-R_oB36SFIJOf5fu3miTaJL_DL99Wg"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7FD47A6F" wp14:editId="45A4E115">
            <wp:extent cx="2612921" cy="2740370"/>
            <wp:effectExtent l="0" t="0" r="0" b="3175"/>
            <wp:docPr id="1740938310" name="Imagen 174093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8619" cy="2746346"/>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52566C0B" w14:textId="320F033B" w:rsidR="00A36AF6" w:rsidRPr="00A36AF6" w:rsidRDefault="00A36AF6" w:rsidP="00FF70D6">
      <w:pPr>
        <w:pStyle w:val="Ttulo3"/>
        <w:numPr>
          <w:ilvl w:val="2"/>
          <w:numId w:val="19"/>
        </w:numPr>
        <w:rPr>
          <w:rFonts w:eastAsia="Times New Roman"/>
          <w:lang w:eastAsia="es-MX"/>
        </w:rPr>
      </w:pPr>
      <w:bookmarkStart w:id="100" w:name="_Toc151316029"/>
      <w:r w:rsidRPr="00A36AF6">
        <w:rPr>
          <w:rFonts w:eastAsia="Times New Roman"/>
          <w:lang w:eastAsia="es-MX"/>
        </w:rPr>
        <w:t>Dimensión Colegio</w:t>
      </w:r>
      <w:bookmarkEnd w:id="100"/>
    </w:p>
    <w:p w14:paraId="587BB6E4" w14:textId="77777777" w:rsidR="00A36AF6" w:rsidRPr="00A36AF6" w:rsidRDefault="00A36AF6" w:rsidP="006D5861">
      <w:pPr>
        <w:spacing w:after="0" w:line="240" w:lineRule="auto"/>
        <w:jc w:val="left"/>
        <w:rPr>
          <w:rFonts w:eastAsia="Times New Roman" w:cs="Arial"/>
          <w:szCs w:val="24"/>
          <w:lang w:eastAsia="es-MX"/>
        </w:rPr>
      </w:pPr>
      <w:r w:rsidRPr="00A36AF6">
        <w:rPr>
          <w:rFonts w:eastAsia="Times New Roman" w:cs="Arial"/>
          <w:color w:val="000000"/>
          <w:szCs w:val="24"/>
          <w:lang w:eastAsia="es-MX"/>
        </w:rPr>
        <w:t>Dimensión enfocada a la caracterización del colegio</w:t>
      </w:r>
    </w:p>
    <w:p w14:paraId="1D241AF4" w14:textId="77777777" w:rsidR="00A36AF6" w:rsidRPr="00A36AF6" w:rsidRDefault="00A36AF6" w:rsidP="006D5861">
      <w:pPr>
        <w:spacing w:after="0" w:line="240" w:lineRule="auto"/>
        <w:jc w:val="left"/>
        <w:rPr>
          <w:rFonts w:eastAsia="Times New Roman" w:cs="Arial"/>
          <w:szCs w:val="24"/>
          <w:lang w:eastAsia="es-MX"/>
        </w:rPr>
      </w:pPr>
    </w:p>
    <w:p w14:paraId="0D2AB91E" w14:textId="025DC4F8" w:rsidR="00A36AF6" w:rsidRPr="00F84275" w:rsidRDefault="00A36AF6" w:rsidP="00FF70D6">
      <w:pPr>
        <w:pStyle w:val="Prrafodelista"/>
        <w:numPr>
          <w:ilvl w:val="3"/>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Creación de la tabla por el siguiente script. </w:t>
      </w:r>
    </w:p>
    <w:p w14:paraId="3B0C6966" w14:textId="77777777" w:rsidR="00A36AF6" w:rsidRPr="00A36AF6" w:rsidRDefault="00A36AF6" w:rsidP="006D5861">
      <w:pPr>
        <w:spacing w:after="0" w:line="240" w:lineRule="auto"/>
        <w:jc w:val="left"/>
        <w:rPr>
          <w:rFonts w:eastAsia="Times New Roman" w:cs="Arial"/>
          <w:szCs w:val="24"/>
          <w:lang w:eastAsia="es-MX"/>
        </w:rPr>
      </w:pPr>
    </w:p>
    <w:p w14:paraId="66343C0E"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569CD6"/>
          <w:sz w:val="18"/>
          <w:szCs w:val="18"/>
          <w:lang w:val="en-US" w:eastAsia="es-MX"/>
        </w:rPr>
        <w:t>CREATE</w:t>
      </w:r>
      <w:r w:rsidRPr="006A70C0">
        <w:rPr>
          <w:rFonts w:ascii="Consolas" w:eastAsia="Times New Roman" w:hAnsi="Consolas" w:cs="Arial"/>
          <w:color w:val="FFFFFF"/>
          <w:sz w:val="18"/>
          <w:szCs w:val="18"/>
          <w:lang w:val="en-US" w:eastAsia="es-MX"/>
        </w:rPr>
        <w:t xml:space="preserve"> </w:t>
      </w:r>
      <w:r w:rsidRPr="006A70C0">
        <w:rPr>
          <w:rFonts w:ascii="Consolas" w:eastAsia="Times New Roman" w:hAnsi="Consolas" w:cs="Arial"/>
          <w:color w:val="569CD6"/>
          <w:sz w:val="18"/>
          <w:szCs w:val="18"/>
          <w:lang w:val="en-US" w:eastAsia="es-MX"/>
        </w:rPr>
        <w:t>TABLE</w:t>
      </w:r>
      <w:r w:rsidRPr="006A70C0">
        <w:rPr>
          <w:rFonts w:ascii="Consolas" w:eastAsia="Times New Roman" w:hAnsi="Consolas" w:cs="Arial"/>
          <w:color w:val="FFFFFF"/>
          <w:sz w:val="18"/>
          <w:szCs w:val="18"/>
          <w:lang w:val="en-US" w:eastAsia="es-MX"/>
        </w:rPr>
        <w:t xml:space="preserve"> DIM_COLEGIO(</w:t>
      </w:r>
    </w:p>
    <w:p w14:paraId="7CF0C24B"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xml:space="preserve"> SK_DIM_COLEGIO </w:t>
      </w:r>
      <w:r w:rsidRPr="006A70C0">
        <w:rPr>
          <w:rFonts w:ascii="Consolas" w:eastAsia="Times New Roman" w:hAnsi="Consolas" w:cs="Arial"/>
          <w:color w:val="569CD6"/>
          <w:sz w:val="18"/>
          <w:szCs w:val="18"/>
          <w:lang w:val="en-US" w:eastAsia="es-MX"/>
        </w:rPr>
        <w:t>int</w:t>
      </w:r>
      <w:r w:rsidRPr="006A70C0">
        <w:rPr>
          <w:rFonts w:ascii="Consolas" w:eastAsia="Times New Roman" w:hAnsi="Consolas" w:cs="Arial"/>
          <w:color w:val="FFFFFF"/>
          <w:sz w:val="18"/>
          <w:szCs w:val="18"/>
          <w:lang w:val="en-US" w:eastAsia="es-MX"/>
        </w:rPr>
        <w:t xml:space="preserve"> </w:t>
      </w:r>
      <w:r w:rsidRPr="006A70C0">
        <w:rPr>
          <w:rFonts w:ascii="Consolas" w:eastAsia="Times New Roman" w:hAnsi="Consolas" w:cs="Arial"/>
          <w:color w:val="DCDCAA"/>
          <w:sz w:val="18"/>
          <w:szCs w:val="18"/>
          <w:lang w:val="en-US" w:eastAsia="es-MX"/>
        </w:rPr>
        <w:t>IDENTITY</w:t>
      </w:r>
      <w:r w:rsidRPr="006A70C0">
        <w:rPr>
          <w:rFonts w:ascii="Consolas" w:eastAsia="Times New Roman" w:hAnsi="Consolas" w:cs="Arial"/>
          <w:color w:val="FFFFFF"/>
          <w:sz w:val="18"/>
          <w:szCs w:val="18"/>
          <w:lang w:val="en-US" w:eastAsia="es-MX"/>
        </w:rPr>
        <w:t>(</w:t>
      </w:r>
      <w:r w:rsidRPr="006A70C0">
        <w:rPr>
          <w:rFonts w:ascii="Consolas" w:eastAsia="Times New Roman" w:hAnsi="Consolas" w:cs="Arial"/>
          <w:color w:val="B5CEA8"/>
          <w:sz w:val="18"/>
          <w:szCs w:val="18"/>
          <w:lang w:val="en-US" w:eastAsia="es-MX"/>
        </w:rPr>
        <w:t>1</w:t>
      </w:r>
      <w:r w:rsidRPr="006A70C0">
        <w:rPr>
          <w:rFonts w:ascii="Consolas" w:eastAsia="Times New Roman" w:hAnsi="Consolas" w:cs="Arial"/>
          <w:color w:val="FFFFFF"/>
          <w:sz w:val="18"/>
          <w:szCs w:val="18"/>
          <w:lang w:val="en-US" w:eastAsia="es-MX"/>
        </w:rPr>
        <w:t>,</w:t>
      </w:r>
      <w:r w:rsidRPr="006A70C0">
        <w:rPr>
          <w:rFonts w:ascii="Consolas" w:eastAsia="Times New Roman" w:hAnsi="Consolas" w:cs="Arial"/>
          <w:color w:val="B5CEA8"/>
          <w:sz w:val="18"/>
          <w:szCs w:val="18"/>
          <w:lang w:val="en-US" w:eastAsia="es-MX"/>
        </w:rPr>
        <w:t>1</w:t>
      </w:r>
      <w:r w:rsidRPr="006A70C0">
        <w:rPr>
          <w:rFonts w:ascii="Consolas" w:eastAsia="Times New Roman" w:hAnsi="Consolas" w:cs="Arial"/>
          <w:color w:val="FFFFFF"/>
          <w:sz w:val="18"/>
          <w:szCs w:val="18"/>
          <w:lang w:val="en-US" w:eastAsia="es-MX"/>
        </w:rPr>
        <w:t xml:space="preserve">) </w:t>
      </w:r>
      <w:r w:rsidRPr="006A70C0">
        <w:rPr>
          <w:rFonts w:ascii="Consolas" w:eastAsia="Times New Roman" w:hAnsi="Consolas" w:cs="Arial"/>
          <w:color w:val="569CD6"/>
          <w:sz w:val="18"/>
          <w:szCs w:val="18"/>
          <w:lang w:val="en-US" w:eastAsia="es-MX"/>
        </w:rPr>
        <w:t>PRIMARY KEY</w:t>
      </w:r>
      <w:r w:rsidRPr="006A70C0">
        <w:rPr>
          <w:rFonts w:ascii="Consolas" w:eastAsia="Times New Roman" w:hAnsi="Consolas" w:cs="Arial"/>
          <w:color w:val="FFFFFF"/>
          <w:sz w:val="18"/>
          <w:szCs w:val="18"/>
          <w:lang w:val="en-US" w:eastAsia="es-MX"/>
        </w:rPr>
        <w:t>,</w:t>
      </w:r>
    </w:p>
    <w:p w14:paraId="3B5AB5F3"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FFFFFF"/>
          <w:sz w:val="18"/>
          <w:szCs w:val="18"/>
          <w:lang w:eastAsia="es-MX"/>
        </w:rPr>
        <w:t xml:space="preserve">STR_AREA_UBICACION </w:t>
      </w:r>
      <w:r w:rsidRPr="006A70C0">
        <w:rPr>
          <w:rFonts w:ascii="Consolas" w:eastAsia="Times New Roman" w:hAnsi="Consolas" w:cs="Arial"/>
          <w:color w:val="569CD6"/>
          <w:sz w:val="18"/>
          <w:szCs w:val="18"/>
          <w:lang w:eastAsia="es-MX"/>
        </w:rPr>
        <w:t>NVARCHAR</w:t>
      </w:r>
      <w:r w:rsidRPr="006A70C0">
        <w:rPr>
          <w:rFonts w:ascii="Consolas" w:eastAsia="Times New Roman" w:hAnsi="Consolas" w:cs="Arial"/>
          <w:color w:val="FFFFFF"/>
          <w:sz w:val="18"/>
          <w:szCs w:val="18"/>
          <w:lang w:eastAsia="es-MX"/>
        </w:rPr>
        <w:t>(</w:t>
      </w:r>
      <w:r w:rsidRPr="006A70C0">
        <w:rPr>
          <w:rFonts w:ascii="Consolas" w:eastAsia="Times New Roman" w:hAnsi="Consolas" w:cs="Arial"/>
          <w:color w:val="B5CEA8"/>
          <w:sz w:val="18"/>
          <w:szCs w:val="18"/>
          <w:lang w:eastAsia="es-MX"/>
        </w:rPr>
        <w:t>20</w:t>
      </w:r>
      <w:r w:rsidRPr="006A70C0">
        <w:rPr>
          <w:rFonts w:ascii="Consolas" w:eastAsia="Times New Roman" w:hAnsi="Consolas" w:cs="Arial"/>
          <w:color w:val="FFFFFF"/>
          <w:sz w:val="18"/>
          <w:szCs w:val="18"/>
          <w:lang w:eastAsia="es-MX"/>
        </w:rPr>
        <w:t>),</w:t>
      </w:r>
    </w:p>
    <w:p w14:paraId="22030B1D"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STR_ES_BILINGUE </w:t>
      </w:r>
      <w:r w:rsidRPr="006A70C0">
        <w:rPr>
          <w:rFonts w:ascii="Consolas" w:eastAsia="Times New Roman" w:hAnsi="Consolas" w:cs="Arial"/>
          <w:color w:val="569CD6"/>
          <w:sz w:val="18"/>
          <w:szCs w:val="18"/>
          <w:lang w:eastAsia="es-MX"/>
        </w:rPr>
        <w:t>NVARCHAR</w:t>
      </w:r>
      <w:r w:rsidRPr="006A70C0">
        <w:rPr>
          <w:rFonts w:ascii="Consolas" w:eastAsia="Times New Roman" w:hAnsi="Consolas" w:cs="Arial"/>
          <w:color w:val="FFFFFF"/>
          <w:sz w:val="18"/>
          <w:szCs w:val="18"/>
          <w:lang w:eastAsia="es-MX"/>
        </w:rPr>
        <w:t>(</w:t>
      </w:r>
      <w:r w:rsidRPr="006A70C0">
        <w:rPr>
          <w:rFonts w:ascii="Consolas" w:eastAsia="Times New Roman" w:hAnsi="Consolas" w:cs="Arial"/>
          <w:color w:val="B5CEA8"/>
          <w:sz w:val="18"/>
          <w:szCs w:val="18"/>
          <w:lang w:eastAsia="es-MX"/>
        </w:rPr>
        <w:t>10</w:t>
      </w:r>
      <w:r w:rsidRPr="006A70C0">
        <w:rPr>
          <w:rFonts w:ascii="Consolas" w:eastAsia="Times New Roman" w:hAnsi="Consolas" w:cs="Arial"/>
          <w:color w:val="FFFFFF"/>
          <w:sz w:val="18"/>
          <w:szCs w:val="18"/>
          <w:lang w:eastAsia="es-MX"/>
        </w:rPr>
        <w:t>),</w:t>
      </w:r>
    </w:p>
    <w:p w14:paraId="69CE1739"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lastRenderedPageBreak/>
        <w:t xml:space="preserve"> STR_CARACTER </w:t>
      </w:r>
      <w:r w:rsidRPr="006A70C0">
        <w:rPr>
          <w:rFonts w:ascii="Consolas" w:eastAsia="Times New Roman" w:hAnsi="Consolas" w:cs="Arial"/>
          <w:color w:val="569CD6"/>
          <w:sz w:val="18"/>
          <w:szCs w:val="18"/>
          <w:lang w:eastAsia="es-MX"/>
        </w:rPr>
        <w:t>NVARCHAR</w:t>
      </w:r>
      <w:r w:rsidRPr="006A70C0">
        <w:rPr>
          <w:rFonts w:ascii="Consolas" w:eastAsia="Times New Roman" w:hAnsi="Consolas" w:cs="Arial"/>
          <w:color w:val="FFFFFF"/>
          <w:sz w:val="18"/>
          <w:szCs w:val="18"/>
          <w:lang w:eastAsia="es-MX"/>
        </w:rPr>
        <w:t>(</w:t>
      </w:r>
      <w:r w:rsidRPr="006A70C0">
        <w:rPr>
          <w:rFonts w:ascii="Consolas" w:eastAsia="Times New Roman" w:hAnsi="Consolas" w:cs="Arial"/>
          <w:color w:val="B5CEA8"/>
          <w:sz w:val="18"/>
          <w:szCs w:val="18"/>
          <w:lang w:eastAsia="es-MX"/>
        </w:rPr>
        <w:t>100</w:t>
      </w:r>
      <w:r w:rsidRPr="006A70C0">
        <w:rPr>
          <w:rFonts w:ascii="Consolas" w:eastAsia="Times New Roman" w:hAnsi="Consolas" w:cs="Arial"/>
          <w:color w:val="FFFFFF"/>
          <w:sz w:val="18"/>
          <w:szCs w:val="18"/>
          <w:lang w:eastAsia="es-MX"/>
        </w:rPr>
        <w:t>),</w:t>
      </w:r>
    </w:p>
    <w:p w14:paraId="225DCEAF"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INT_CODIGO_DEPTO </w:t>
      </w:r>
      <w:r w:rsidRPr="006A70C0">
        <w:rPr>
          <w:rFonts w:ascii="Consolas" w:eastAsia="Times New Roman" w:hAnsi="Consolas" w:cs="Arial"/>
          <w:color w:val="569CD6"/>
          <w:sz w:val="18"/>
          <w:szCs w:val="18"/>
          <w:lang w:eastAsia="es-MX"/>
        </w:rPr>
        <w:t>INT</w:t>
      </w:r>
      <w:r w:rsidRPr="006A70C0">
        <w:rPr>
          <w:rFonts w:ascii="Consolas" w:eastAsia="Times New Roman" w:hAnsi="Consolas" w:cs="Arial"/>
          <w:color w:val="FFFFFF"/>
          <w:sz w:val="18"/>
          <w:szCs w:val="18"/>
          <w:lang w:eastAsia="es-MX"/>
        </w:rPr>
        <w:t>,</w:t>
      </w:r>
    </w:p>
    <w:p w14:paraId="03CED569"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INT_CODIGO_MCPIO </w:t>
      </w:r>
      <w:r w:rsidRPr="006A70C0">
        <w:rPr>
          <w:rFonts w:ascii="Consolas" w:eastAsia="Times New Roman" w:hAnsi="Consolas" w:cs="Arial"/>
          <w:color w:val="569CD6"/>
          <w:sz w:val="18"/>
          <w:szCs w:val="18"/>
          <w:lang w:eastAsia="es-MX"/>
        </w:rPr>
        <w:t>INT</w:t>
      </w:r>
      <w:r w:rsidRPr="006A70C0">
        <w:rPr>
          <w:rFonts w:ascii="Consolas" w:eastAsia="Times New Roman" w:hAnsi="Consolas" w:cs="Arial"/>
          <w:color w:val="FFFFFF"/>
          <w:sz w:val="18"/>
          <w:szCs w:val="18"/>
          <w:lang w:eastAsia="es-MX"/>
        </w:rPr>
        <w:t>,</w:t>
      </w:r>
    </w:p>
    <w:p w14:paraId="30DDDBB6"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STR_DEPTO_UBICACION </w:t>
      </w:r>
      <w:r w:rsidRPr="006A70C0">
        <w:rPr>
          <w:rFonts w:ascii="Consolas" w:eastAsia="Times New Roman" w:hAnsi="Consolas" w:cs="Arial"/>
          <w:color w:val="569CD6"/>
          <w:sz w:val="18"/>
          <w:szCs w:val="18"/>
          <w:lang w:eastAsia="es-MX"/>
        </w:rPr>
        <w:t>NVARCHAR</w:t>
      </w:r>
      <w:r w:rsidRPr="006A70C0">
        <w:rPr>
          <w:rFonts w:ascii="Consolas" w:eastAsia="Times New Roman" w:hAnsi="Consolas" w:cs="Arial"/>
          <w:color w:val="FFFFFF"/>
          <w:sz w:val="18"/>
          <w:szCs w:val="18"/>
          <w:lang w:eastAsia="es-MX"/>
        </w:rPr>
        <w:t>(</w:t>
      </w:r>
      <w:r w:rsidRPr="006A70C0">
        <w:rPr>
          <w:rFonts w:ascii="Consolas" w:eastAsia="Times New Roman" w:hAnsi="Consolas" w:cs="Arial"/>
          <w:color w:val="B5CEA8"/>
          <w:sz w:val="18"/>
          <w:szCs w:val="18"/>
          <w:lang w:eastAsia="es-MX"/>
        </w:rPr>
        <w:t>50</w:t>
      </w:r>
      <w:r w:rsidRPr="006A70C0">
        <w:rPr>
          <w:rFonts w:ascii="Consolas" w:eastAsia="Times New Roman" w:hAnsi="Consolas" w:cs="Arial"/>
          <w:color w:val="FFFFFF"/>
          <w:sz w:val="18"/>
          <w:szCs w:val="18"/>
          <w:lang w:eastAsia="es-MX"/>
        </w:rPr>
        <w:t>),</w:t>
      </w:r>
    </w:p>
    <w:p w14:paraId="4A42A24B"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STR_GENERO </w:t>
      </w:r>
      <w:r w:rsidRPr="006A70C0">
        <w:rPr>
          <w:rFonts w:ascii="Consolas" w:eastAsia="Times New Roman" w:hAnsi="Consolas" w:cs="Arial"/>
          <w:color w:val="569CD6"/>
          <w:sz w:val="18"/>
          <w:szCs w:val="18"/>
          <w:lang w:eastAsia="es-MX"/>
        </w:rPr>
        <w:t>NVARCHAR</w:t>
      </w:r>
      <w:r w:rsidRPr="006A70C0">
        <w:rPr>
          <w:rFonts w:ascii="Consolas" w:eastAsia="Times New Roman" w:hAnsi="Consolas" w:cs="Arial"/>
          <w:color w:val="FFFFFF"/>
          <w:sz w:val="18"/>
          <w:szCs w:val="18"/>
          <w:lang w:eastAsia="es-MX"/>
        </w:rPr>
        <w:t>(</w:t>
      </w:r>
      <w:r w:rsidRPr="006A70C0">
        <w:rPr>
          <w:rFonts w:ascii="Consolas" w:eastAsia="Times New Roman" w:hAnsi="Consolas" w:cs="Arial"/>
          <w:color w:val="B5CEA8"/>
          <w:sz w:val="18"/>
          <w:szCs w:val="18"/>
          <w:lang w:eastAsia="es-MX"/>
        </w:rPr>
        <w:t>10</w:t>
      </w:r>
      <w:r w:rsidRPr="006A70C0">
        <w:rPr>
          <w:rFonts w:ascii="Consolas" w:eastAsia="Times New Roman" w:hAnsi="Consolas" w:cs="Arial"/>
          <w:color w:val="FFFFFF"/>
          <w:sz w:val="18"/>
          <w:szCs w:val="18"/>
          <w:lang w:eastAsia="es-MX"/>
        </w:rPr>
        <w:t>),</w:t>
      </w:r>
    </w:p>
    <w:p w14:paraId="7958F487"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STR_JORNADA </w:t>
      </w:r>
      <w:r w:rsidRPr="006A70C0">
        <w:rPr>
          <w:rFonts w:ascii="Consolas" w:eastAsia="Times New Roman" w:hAnsi="Consolas" w:cs="Arial"/>
          <w:color w:val="569CD6"/>
          <w:sz w:val="18"/>
          <w:szCs w:val="18"/>
          <w:lang w:eastAsia="es-MX"/>
        </w:rPr>
        <w:t>NVARCHAR</w:t>
      </w:r>
      <w:r w:rsidRPr="006A70C0">
        <w:rPr>
          <w:rFonts w:ascii="Consolas" w:eastAsia="Times New Roman" w:hAnsi="Consolas" w:cs="Arial"/>
          <w:color w:val="FFFFFF"/>
          <w:sz w:val="18"/>
          <w:szCs w:val="18"/>
          <w:lang w:eastAsia="es-MX"/>
        </w:rPr>
        <w:t>(</w:t>
      </w:r>
      <w:r w:rsidRPr="006A70C0">
        <w:rPr>
          <w:rFonts w:ascii="Consolas" w:eastAsia="Times New Roman" w:hAnsi="Consolas" w:cs="Arial"/>
          <w:color w:val="B5CEA8"/>
          <w:sz w:val="18"/>
          <w:szCs w:val="18"/>
          <w:lang w:eastAsia="es-MX"/>
        </w:rPr>
        <w:t>10</w:t>
      </w:r>
      <w:r w:rsidRPr="006A70C0">
        <w:rPr>
          <w:rFonts w:ascii="Consolas" w:eastAsia="Times New Roman" w:hAnsi="Consolas" w:cs="Arial"/>
          <w:color w:val="FFFFFF"/>
          <w:sz w:val="18"/>
          <w:szCs w:val="18"/>
          <w:lang w:eastAsia="es-MX"/>
        </w:rPr>
        <w:t>),</w:t>
      </w:r>
    </w:p>
    <w:p w14:paraId="64A9E4B7"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STR_MCPIO_UBICACION </w:t>
      </w:r>
      <w:r w:rsidRPr="006A70C0">
        <w:rPr>
          <w:rFonts w:ascii="Consolas" w:eastAsia="Times New Roman" w:hAnsi="Consolas" w:cs="Arial"/>
          <w:color w:val="569CD6"/>
          <w:sz w:val="18"/>
          <w:szCs w:val="18"/>
          <w:lang w:eastAsia="es-MX"/>
        </w:rPr>
        <w:t>NVARCHAR</w:t>
      </w:r>
      <w:r w:rsidRPr="006A70C0">
        <w:rPr>
          <w:rFonts w:ascii="Consolas" w:eastAsia="Times New Roman" w:hAnsi="Consolas" w:cs="Arial"/>
          <w:color w:val="FFFFFF"/>
          <w:sz w:val="18"/>
          <w:szCs w:val="18"/>
          <w:lang w:eastAsia="es-MX"/>
        </w:rPr>
        <w:t>(</w:t>
      </w:r>
      <w:r w:rsidRPr="006A70C0">
        <w:rPr>
          <w:rFonts w:ascii="Consolas" w:eastAsia="Times New Roman" w:hAnsi="Consolas" w:cs="Arial"/>
          <w:color w:val="B5CEA8"/>
          <w:sz w:val="18"/>
          <w:szCs w:val="18"/>
          <w:lang w:eastAsia="es-MX"/>
        </w:rPr>
        <w:t>100</w:t>
      </w:r>
      <w:r w:rsidRPr="006A70C0">
        <w:rPr>
          <w:rFonts w:ascii="Consolas" w:eastAsia="Times New Roman" w:hAnsi="Consolas" w:cs="Arial"/>
          <w:color w:val="FFFFFF"/>
          <w:sz w:val="18"/>
          <w:szCs w:val="18"/>
          <w:lang w:eastAsia="es-MX"/>
        </w:rPr>
        <w:t>),</w:t>
      </w:r>
    </w:p>
    <w:p w14:paraId="64B81C1E"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STR_NATURALEZA </w:t>
      </w:r>
      <w:r w:rsidRPr="006A70C0">
        <w:rPr>
          <w:rFonts w:ascii="Consolas" w:eastAsia="Times New Roman" w:hAnsi="Consolas" w:cs="Arial"/>
          <w:color w:val="569CD6"/>
          <w:sz w:val="18"/>
          <w:szCs w:val="18"/>
          <w:lang w:eastAsia="es-MX"/>
        </w:rPr>
        <w:t>NVARCHAR</w:t>
      </w:r>
      <w:r w:rsidRPr="006A70C0">
        <w:rPr>
          <w:rFonts w:ascii="Consolas" w:eastAsia="Times New Roman" w:hAnsi="Consolas" w:cs="Arial"/>
          <w:color w:val="FFFFFF"/>
          <w:sz w:val="18"/>
          <w:szCs w:val="18"/>
          <w:lang w:eastAsia="es-MX"/>
        </w:rPr>
        <w:t>(</w:t>
      </w:r>
      <w:r w:rsidRPr="006A70C0">
        <w:rPr>
          <w:rFonts w:ascii="Consolas" w:eastAsia="Times New Roman" w:hAnsi="Consolas" w:cs="Arial"/>
          <w:color w:val="B5CEA8"/>
          <w:sz w:val="18"/>
          <w:szCs w:val="18"/>
          <w:lang w:eastAsia="es-MX"/>
        </w:rPr>
        <w:t>50</w:t>
      </w:r>
      <w:r w:rsidRPr="006A70C0">
        <w:rPr>
          <w:rFonts w:ascii="Consolas" w:eastAsia="Times New Roman" w:hAnsi="Consolas" w:cs="Arial"/>
          <w:color w:val="FFFFFF"/>
          <w:sz w:val="18"/>
          <w:szCs w:val="18"/>
          <w:lang w:eastAsia="es-MX"/>
        </w:rPr>
        <w:t>),</w:t>
      </w:r>
    </w:p>
    <w:p w14:paraId="061B8A5C"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STR_CALENDARIO </w:t>
      </w:r>
      <w:r w:rsidRPr="006A70C0">
        <w:rPr>
          <w:rFonts w:ascii="Consolas" w:eastAsia="Times New Roman" w:hAnsi="Consolas" w:cs="Arial"/>
          <w:color w:val="569CD6"/>
          <w:sz w:val="18"/>
          <w:szCs w:val="18"/>
          <w:lang w:eastAsia="es-MX"/>
        </w:rPr>
        <w:t>NVARCHAR</w:t>
      </w:r>
      <w:r w:rsidRPr="006A70C0">
        <w:rPr>
          <w:rFonts w:ascii="Consolas" w:eastAsia="Times New Roman" w:hAnsi="Consolas" w:cs="Arial"/>
          <w:color w:val="FFFFFF"/>
          <w:sz w:val="18"/>
          <w:szCs w:val="18"/>
          <w:lang w:eastAsia="es-MX"/>
        </w:rPr>
        <w:t>(</w:t>
      </w:r>
      <w:r w:rsidRPr="006A70C0">
        <w:rPr>
          <w:rFonts w:ascii="Consolas" w:eastAsia="Times New Roman" w:hAnsi="Consolas" w:cs="Arial"/>
          <w:color w:val="B5CEA8"/>
          <w:sz w:val="18"/>
          <w:szCs w:val="18"/>
          <w:lang w:eastAsia="es-MX"/>
        </w:rPr>
        <w:t>5</w:t>
      </w:r>
      <w:r w:rsidRPr="006A70C0">
        <w:rPr>
          <w:rFonts w:ascii="Consolas" w:eastAsia="Times New Roman" w:hAnsi="Consolas" w:cs="Arial"/>
          <w:color w:val="FFFFFF"/>
          <w:sz w:val="18"/>
          <w:szCs w:val="18"/>
          <w:lang w:eastAsia="es-MX"/>
        </w:rPr>
        <w:t>),</w:t>
      </w:r>
    </w:p>
    <w:p w14:paraId="6997AEA1"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DT_FECHA_ACTUALIZACION </w:t>
      </w:r>
      <w:r w:rsidRPr="006A70C0">
        <w:rPr>
          <w:rFonts w:ascii="Consolas" w:eastAsia="Times New Roman" w:hAnsi="Consolas" w:cs="Arial"/>
          <w:color w:val="569CD6"/>
          <w:sz w:val="18"/>
          <w:szCs w:val="18"/>
          <w:lang w:eastAsia="es-MX"/>
        </w:rPr>
        <w:t>DATETIME</w:t>
      </w:r>
    </w:p>
    <w:p w14:paraId="7B135411"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w:t>
      </w:r>
    </w:p>
    <w:p w14:paraId="2F8CFA80" w14:textId="77777777" w:rsidR="00A36AF6" w:rsidRPr="00A36AF6" w:rsidRDefault="00A36AF6" w:rsidP="006D5861">
      <w:pPr>
        <w:shd w:val="clear" w:color="auto" w:fill="1E1E1E"/>
        <w:spacing w:after="0" w:line="240" w:lineRule="auto"/>
        <w:jc w:val="left"/>
        <w:rPr>
          <w:rFonts w:eastAsia="Times New Roman" w:cs="Arial"/>
          <w:szCs w:val="24"/>
          <w:lang w:eastAsia="es-MX"/>
        </w:rPr>
      </w:pPr>
    </w:p>
    <w:p w14:paraId="4E72D0BF" w14:textId="77777777" w:rsidR="00A36AF6" w:rsidRPr="00A36AF6" w:rsidRDefault="00A36AF6" w:rsidP="006D5861">
      <w:pPr>
        <w:spacing w:after="0" w:line="240" w:lineRule="auto"/>
        <w:jc w:val="left"/>
        <w:rPr>
          <w:rFonts w:eastAsia="Times New Roman" w:cs="Arial"/>
          <w:szCs w:val="24"/>
          <w:lang w:eastAsia="es-MX"/>
        </w:rPr>
      </w:pPr>
    </w:p>
    <w:p w14:paraId="25BF1DD5" w14:textId="31E5CF02" w:rsidR="00A36AF6" w:rsidRPr="00F84275" w:rsidRDefault="00A36AF6" w:rsidP="00FF70D6">
      <w:pPr>
        <w:pStyle w:val="Prrafodelista"/>
        <w:numPr>
          <w:ilvl w:val="3"/>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Creación del script de consulta de la data en la data warehouse.</w:t>
      </w:r>
    </w:p>
    <w:p w14:paraId="2FE8442E" w14:textId="77777777" w:rsidR="00A36AF6" w:rsidRPr="00A36AF6" w:rsidRDefault="00A36AF6" w:rsidP="006D5861">
      <w:pPr>
        <w:spacing w:after="0" w:line="240" w:lineRule="auto"/>
        <w:jc w:val="left"/>
        <w:rPr>
          <w:rFonts w:eastAsia="Times New Roman" w:cs="Arial"/>
          <w:szCs w:val="24"/>
          <w:lang w:eastAsia="es-MX"/>
        </w:rPr>
      </w:pPr>
    </w:p>
    <w:p w14:paraId="7C8C5D58"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569CD6"/>
          <w:sz w:val="18"/>
          <w:szCs w:val="18"/>
          <w:lang w:val="en-US" w:eastAsia="es-MX"/>
        </w:rPr>
        <w:t>SELECT DISTINCT</w:t>
      </w:r>
    </w:p>
    <w:p w14:paraId="2FE5E17F"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xml:space="preserve"> STR_COLE_AREA_UBICACION </w:t>
      </w:r>
      <w:r w:rsidRPr="006A70C0">
        <w:rPr>
          <w:rFonts w:ascii="Consolas" w:eastAsia="Times New Roman" w:hAnsi="Consolas" w:cs="Arial"/>
          <w:color w:val="569CD6"/>
          <w:sz w:val="18"/>
          <w:szCs w:val="18"/>
          <w:lang w:val="en-US" w:eastAsia="es-MX"/>
        </w:rPr>
        <w:t>AS</w:t>
      </w:r>
      <w:r w:rsidRPr="006A70C0">
        <w:rPr>
          <w:rFonts w:ascii="Consolas" w:eastAsia="Times New Roman" w:hAnsi="Consolas" w:cs="Arial"/>
          <w:color w:val="FFFFFF"/>
          <w:sz w:val="18"/>
          <w:szCs w:val="18"/>
          <w:lang w:val="en-US" w:eastAsia="es-MX"/>
        </w:rPr>
        <w:t xml:space="preserve"> STR_AREA_UBICACION,</w:t>
      </w:r>
    </w:p>
    <w:p w14:paraId="2108879A"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xml:space="preserve"> STR_ES_BILINGUE </w:t>
      </w:r>
      <w:r w:rsidRPr="006A70C0">
        <w:rPr>
          <w:rFonts w:ascii="Consolas" w:eastAsia="Times New Roman" w:hAnsi="Consolas" w:cs="Arial"/>
          <w:color w:val="569CD6"/>
          <w:sz w:val="18"/>
          <w:szCs w:val="18"/>
          <w:lang w:val="en-US" w:eastAsia="es-MX"/>
        </w:rPr>
        <w:t>AS</w:t>
      </w:r>
      <w:r w:rsidRPr="006A70C0">
        <w:rPr>
          <w:rFonts w:ascii="Consolas" w:eastAsia="Times New Roman" w:hAnsi="Consolas" w:cs="Arial"/>
          <w:color w:val="FFFFFF"/>
          <w:sz w:val="18"/>
          <w:szCs w:val="18"/>
          <w:lang w:val="en-US" w:eastAsia="es-MX"/>
        </w:rPr>
        <w:t xml:space="preserve"> STR_ES_BILINGUE,</w:t>
      </w:r>
    </w:p>
    <w:p w14:paraId="5F46D6D7"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xml:space="preserve"> STR_COLEGIO_CARACTER </w:t>
      </w:r>
      <w:r w:rsidRPr="006A70C0">
        <w:rPr>
          <w:rFonts w:ascii="Consolas" w:eastAsia="Times New Roman" w:hAnsi="Consolas" w:cs="Arial"/>
          <w:color w:val="569CD6"/>
          <w:sz w:val="18"/>
          <w:szCs w:val="18"/>
          <w:lang w:val="en-US" w:eastAsia="es-MX"/>
        </w:rPr>
        <w:t>AS</w:t>
      </w:r>
      <w:r w:rsidRPr="006A70C0">
        <w:rPr>
          <w:rFonts w:ascii="Consolas" w:eastAsia="Times New Roman" w:hAnsi="Consolas" w:cs="Arial"/>
          <w:color w:val="FFFFFF"/>
          <w:sz w:val="18"/>
          <w:szCs w:val="18"/>
          <w:lang w:val="en-US" w:eastAsia="es-MX"/>
        </w:rPr>
        <w:t xml:space="preserve"> STR_CARACTER,</w:t>
      </w:r>
    </w:p>
    <w:p w14:paraId="3BACE347"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xml:space="preserve"> INT_COLE_CODIGO_DEPTO </w:t>
      </w:r>
      <w:r w:rsidRPr="006A70C0">
        <w:rPr>
          <w:rFonts w:ascii="Consolas" w:eastAsia="Times New Roman" w:hAnsi="Consolas" w:cs="Arial"/>
          <w:color w:val="569CD6"/>
          <w:sz w:val="18"/>
          <w:szCs w:val="18"/>
          <w:lang w:val="en-US" w:eastAsia="es-MX"/>
        </w:rPr>
        <w:t>AS</w:t>
      </w:r>
      <w:r w:rsidRPr="006A70C0">
        <w:rPr>
          <w:rFonts w:ascii="Consolas" w:eastAsia="Times New Roman" w:hAnsi="Consolas" w:cs="Arial"/>
          <w:color w:val="FFFFFF"/>
          <w:sz w:val="18"/>
          <w:szCs w:val="18"/>
          <w:lang w:val="en-US" w:eastAsia="es-MX"/>
        </w:rPr>
        <w:t xml:space="preserve"> INT_CODIGO_DEPTO,</w:t>
      </w:r>
    </w:p>
    <w:p w14:paraId="7297E738"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FFFFFF"/>
          <w:sz w:val="18"/>
          <w:szCs w:val="18"/>
          <w:lang w:eastAsia="es-MX"/>
        </w:rPr>
        <w:t xml:space="preserve">INT_COLE_CODIGO_MCPIO </w:t>
      </w:r>
      <w:r w:rsidRPr="006A70C0">
        <w:rPr>
          <w:rFonts w:ascii="Consolas" w:eastAsia="Times New Roman" w:hAnsi="Consolas" w:cs="Arial"/>
          <w:color w:val="569CD6"/>
          <w:sz w:val="18"/>
          <w:szCs w:val="18"/>
          <w:lang w:eastAsia="es-MX"/>
        </w:rPr>
        <w:t>AS</w:t>
      </w:r>
      <w:r w:rsidRPr="006A70C0">
        <w:rPr>
          <w:rFonts w:ascii="Consolas" w:eastAsia="Times New Roman" w:hAnsi="Consolas" w:cs="Arial"/>
          <w:color w:val="FFFFFF"/>
          <w:sz w:val="18"/>
          <w:szCs w:val="18"/>
          <w:lang w:eastAsia="es-MX"/>
        </w:rPr>
        <w:t xml:space="preserve"> INT_CODIGO_MCPIO,</w:t>
      </w:r>
    </w:p>
    <w:p w14:paraId="488E33AC"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STR_COLE_DEPTO_UBICACION </w:t>
      </w:r>
      <w:r w:rsidRPr="006A70C0">
        <w:rPr>
          <w:rFonts w:ascii="Consolas" w:eastAsia="Times New Roman" w:hAnsi="Consolas" w:cs="Arial"/>
          <w:color w:val="569CD6"/>
          <w:sz w:val="18"/>
          <w:szCs w:val="18"/>
          <w:lang w:eastAsia="es-MX"/>
        </w:rPr>
        <w:t>AS</w:t>
      </w:r>
      <w:r w:rsidRPr="006A70C0">
        <w:rPr>
          <w:rFonts w:ascii="Consolas" w:eastAsia="Times New Roman" w:hAnsi="Consolas" w:cs="Arial"/>
          <w:color w:val="FFFFFF"/>
          <w:sz w:val="18"/>
          <w:szCs w:val="18"/>
          <w:lang w:eastAsia="es-MX"/>
        </w:rPr>
        <w:t xml:space="preserve"> STR_DEPTO_UBICACION,</w:t>
      </w:r>
    </w:p>
    <w:p w14:paraId="12612FB8"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STR_COLE_GENERO </w:t>
      </w:r>
      <w:r w:rsidRPr="006A70C0">
        <w:rPr>
          <w:rFonts w:ascii="Consolas" w:eastAsia="Times New Roman" w:hAnsi="Consolas" w:cs="Arial"/>
          <w:color w:val="569CD6"/>
          <w:sz w:val="18"/>
          <w:szCs w:val="18"/>
          <w:lang w:eastAsia="es-MX"/>
        </w:rPr>
        <w:t>AS</w:t>
      </w:r>
      <w:r w:rsidRPr="006A70C0">
        <w:rPr>
          <w:rFonts w:ascii="Consolas" w:eastAsia="Times New Roman" w:hAnsi="Consolas" w:cs="Arial"/>
          <w:color w:val="FFFFFF"/>
          <w:sz w:val="18"/>
          <w:szCs w:val="18"/>
          <w:lang w:eastAsia="es-MX"/>
        </w:rPr>
        <w:t xml:space="preserve"> STR_GENERO,</w:t>
      </w:r>
    </w:p>
    <w:p w14:paraId="35705E57"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STR_COLEGIO_JORNADA </w:t>
      </w:r>
      <w:r w:rsidRPr="006A70C0">
        <w:rPr>
          <w:rFonts w:ascii="Consolas" w:eastAsia="Times New Roman" w:hAnsi="Consolas" w:cs="Arial"/>
          <w:color w:val="569CD6"/>
          <w:sz w:val="18"/>
          <w:szCs w:val="18"/>
          <w:lang w:eastAsia="es-MX"/>
        </w:rPr>
        <w:t>AS</w:t>
      </w:r>
      <w:r w:rsidRPr="006A70C0">
        <w:rPr>
          <w:rFonts w:ascii="Consolas" w:eastAsia="Times New Roman" w:hAnsi="Consolas" w:cs="Arial"/>
          <w:color w:val="FFFFFF"/>
          <w:sz w:val="18"/>
          <w:szCs w:val="18"/>
          <w:lang w:eastAsia="es-MX"/>
        </w:rPr>
        <w:t xml:space="preserve"> STR_JORNADA,</w:t>
      </w:r>
    </w:p>
    <w:p w14:paraId="32E007CC"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STR_COLE_MCPIO_UBICACION </w:t>
      </w:r>
      <w:r w:rsidRPr="006A70C0">
        <w:rPr>
          <w:rFonts w:ascii="Consolas" w:eastAsia="Times New Roman" w:hAnsi="Consolas" w:cs="Arial"/>
          <w:color w:val="569CD6"/>
          <w:sz w:val="18"/>
          <w:szCs w:val="18"/>
          <w:lang w:eastAsia="es-MX"/>
        </w:rPr>
        <w:t>AS</w:t>
      </w:r>
      <w:r w:rsidRPr="006A70C0">
        <w:rPr>
          <w:rFonts w:ascii="Consolas" w:eastAsia="Times New Roman" w:hAnsi="Consolas" w:cs="Arial"/>
          <w:color w:val="FFFFFF"/>
          <w:sz w:val="18"/>
          <w:szCs w:val="18"/>
          <w:lang w:eastAsia="es-MX"/>
        </w:rPr>
        <w:t xml:space="preserve"> STR_MCPIO_UBICACION,</w:t>
      </w:r>
    </w:p>
    <w:p w14:paraId="5797EEEE"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STR_COLE_NATURALEZA </w:t>
      </w:r>
      <w:r w:rsidRPr="006A70C0">
        <w:rPr>
          <w:rFonts w:ascii="Consolas" w:eastAsia="Times New Roman" w:hAnsi="Consolas" w:cs="Arial"/>
          <w:color w:val="569CD6"/>
          <w:sz w:val="18"/>
          <w:szCs w:val="18"/>
          <w:lang w:eastAsia="es-MX"/>
        </w:rPr>
        <w:t>AS</w:t>
      </w:r>
      <w:r w:rsidRPr="006A70C0">
        <w:rPr>
          <w:rFonts w:ascii="Consolas" w:eastAsia="Times New Roman" w:hAnsi="Consolas" w:cs="Arial"/>
          <w:color w:val="FFFFFF"/>
          <w:sz w:val="18"/>
          <w:szCs w:val="18"/>
          <w:lang w:eastAsia="es-MX"/>
        </w:rPr>
        <w:t xml:space="preserve"> STR_NATURALEZA,</w:t>
      </w:r>
    </w:p>
    <w:p w14:paraId="7AB607C9"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FFFFFF"/>
          <w:sz w:val="18"/>
          <w:szCs w:val="18"/>
          <w:lang w:eastAsia="es-MX"/>
        </w:rPr>
        <w:t xml:space="preserve"> STR_CALENDARIO </w:t>
      </w:r>
      <w:r w:rsidRPr="006A70C0">
        <w:rPr>
          <w:rFonts w:ascii="Consolas" w:eastAsia="Times New Roman" w:hAnsi="Consolas" w:cs="Arial"/>
          <w:color w:val="569CD6"/>
          <w:sz w:val="18"/>
          <w:szCs w:val="18"/>
          <w:lang w:eastAsia="es-MX"/>
        </w:rPr>
        <w:t>AS</w:t>
      </w:r>
      <w:r w:rsidRPr="006A70C0">
        <w:rPr>
          <w:rFonts w:ascii="Consolas" w:eastAsia="Times New Roman" w:hAnsi="Consolas" w:cs="Arial"/>
          <w:color w:val="FFFFFF"/>
          <w:sz w:val="18"/>
          <w:szCs w:val="18"/>
          <w:lang w:eastAsia="es-MX"/>
        </w:rPr>
        <w:t xml:space="preserve"> STR_CALENDARIO</w:t>
      </w:r>
    </w:p>
    <w:p w14:paraId="3455965E"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569CD6"/>
          <w:sz w:val="18"/>
          <w:szCs w:val="18"/>
          <w:lang w:eastAsia="es-MX"/>
        </w:rPr>
        <w:t>FROM</w:t>
      </w:r>
      <w:r w:rsidRPr="006A70C0">
        <w:rPr>
          <w:rFonts w:ascii="Consolas" w:eastAsia="Times New Roman" w:hAnsi="Consolas" w:cs="Arial"/>
          <w:color w:val="FFFFFF"/>
          <w:sz w:val="18"/>
          <w:szCs w:val="18"/>
          <w:lang w:eastAsia="es-MX"/>
        </w:rPr>
        <w:t xml:space="preserve"> DBO.RESULTADOS_SABER_11;</w:t>
      </w:r>
    </w:p>
    <w:p w14:paraId="527660A6" w14:textId="77777777" w:rsidR="00A36AF6" w:rsidRPr="00A36AF6" w:rsidRDefault="00A36AF6" w:rsidP="006D5861">
      <w:pPr>
        <w:spacing w:after="0" w:line="240" w:lineRule="auto"/>
        <w:jc w:val="left"/>
        <w:rPr>
          <w:rFonts w:eastAsia="Times New Roman" w:cs="Arial"/>
          <w:szCs w:val="24"/>
          <w:lang w:eastAsia="es-MX"/>
        </w:rPr>
      </w:pPr>
    </w:p>
    <w:p w14:paraId="2266AB9B" w14:textId="03E335F1"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Creación del script para castear valores nulos </w:t>
      </w:r>
    </w:p>
    <w:p w14:paraId="57D210FB" w14:textId="77777777" w:rsidR="00A36AF6" w:rsidRPr="00A36AF6" w:rsidRDefault="00A36AF6" w:rsidP="006D5861">
      <w:pPr>
        <w:spacing w:after="0" w:line="240" w:lineRule="auto"/>
        <w:jc w:val="left"/>
        <w:rPr>
          <w:rFonts w:eastAsia="Times New Roman" w:cs="Arial"/>
          <w:szCs w:val="24"/>
          <w:lang w:eastAsia="es-MX"/>
        </w:rPr>
      </w:pPr>
    </w:p>
    <w:p w14:paraId="30E24573"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2E75B5"/>
          <w:sz w:val="18"/>
          <w:szCs w:val="18"/>
          <w:lang w:val="en-US" w:eastAsia="es-MX"/>
        </w:rPr>
        <w:t>SELECT DISTINCT</w:t>
      </w:r>
    </w:p>
    <w:p w14:paraId="738F2591"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2E75B5"/>
          <w:sz w:val="18"/>
          <w:szCs w:val="18"/>
          <w:lang w:val="en-US" w:eastAsia="es-MX"/>
        </w:rPr>
        <w:t>CAST</w:t>
      </w:r>
      <w:r w:rsidRPr="006A70C0">
        <w:rPr>
          <w:rFonts w:ascii="Consolas" w:eastAsia="Times New Roman" w:hAnsi="Consolas" w:cs="Arial"/>
          <w:color w:val="FFFFFF"/>
          <w:sz w:val="18"/>
          <w:szCs w:val="18"/>
          <w:lang w:val="en-US" w:eastAsia="es-MX"/>
        </w:rPr>
        <w:t xml:space="preserve">('N/A' AS NVARCHAR(20)) </w:t>
      </w:r>
      <w:r w:rsidRPr="006A70C0">
        <w:rPr>
          <w:rFonts w:ascii="Consolas" w:eastAsia="Times New Roman" w:hAnsi="Consolas" w:cs="Arial"/>
          <w:color w:val="2E75B5"/>
          <w:sz w:val="18"/>
          <w:szCs w:val="18"/>
          <w:lang w:val="en-US" w:eastAsia="es-MX"/>
        </w:rPr>
        <w:t xml:space="preserve">AS </w:t>
      </w:r>
      <w:r w:rsidRPr="006A70C0">
        <w:rPr>
          <w:rFonts w:ascii="Consolas" w:eastAsia="Times New Roman" w:hAnsi="Consolas" w:cs="Arial"/>
          <w:color w:val="FFFFFF"/>
          <w:sz w:val="18"/>
          <w:szCs w:val="18"/>
          <w:lang w:val="en-US" w:eastAsia="es-MX"/>
        </w:rPr>
        <w:t>STR_AREA_UBICACION,</w:t>
      </w:r>
    </w:p>
    <w:p w14:paraId="55A10EE1"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2E75B5"/>
          <w:sz w:val="18"/>
          <w:szCs w:val="18"/>
          <w:lang w:val="en-US" w:eastAsia="es-MX"/>
        </w:rPr>
        <w:t>CAST</w:t>
      </w:r>
      <w:r w:rsidRPr="006A70C0">
        <w:rPr>
          <w:rFonts w:ascii="Consolas" w:eastAsia="Times New Roman" w:hAnsi="Consolas" w:cs="Arial"/>
          <w:color w:val="FFFFFF"/>
          <w:sz w:val="18"/>
          <w:szCs w:val="18"/>
          <w:lang w:val="en-US" w:eastAsia="es-MX"/>
        </w:rPr>
        <w:t xml:space="preserve">('N/A' AS NVARCHAR(10)) </w:t>
      </w:r>
      <w:r w:rsidRPr="006A70C0">
        <w:rPr>
          <w:rFonts w:ascii="Consolas" w:eastAsia="Times New Roman" w:hAnsi="Consolas" w:cs="Arial"/>
          <w:color w:val="2E75B5"/>
          <w:sz w:val="18"/>
          <w:szCs w:val="18"/>
          <w:lang w:val="en-US" w:eastAsia="es-MX"/>
        </w:rPr>
        <w:t xml:space="preserve">AS </w:t>
      </w:r>
      <w:r w:rsidRPr="006A70C0">
        <w:rPr>
          <w:rFonts w:ascii="Consolas" w:eastAsia="Times New Roman" w:hAnsi="Consolas" w:cs="Arial"/>
          <w:color w:val="FFFFFF"/>
          <w:sz w:val="18"/>
          <w:szCs w:val="18"/>
          <w:lang w:val="en-US" w:eastAsia="es-MX"/>
        </w:rPr>
        <w:t>STR_ES_BILINGUE,</w:t>
      </w:r>
    </w:p>
    <w:p w14:paraId="1EC4BA76"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2E75B5"/>
          <w:sz w:val="18"/>
          <w:szCs w:val="18"/>
          <w:lang w:val="en-US" w:eastAsia="es-MX"/>
        </w:rPr>
        <w:t>CAST</w:t>
      </w:r>
      <w:r w:rsidRPr="006A70C0">
        <w:rPr>
          <w:rFonts w:ascii="Consolas" w:eastAsia="Times New Roman" w:hAnsi="Consolas" w:cs="Arial"/>
          <w:color w:val="FFFFFF"/>
          <w:sz w:val="18"/>
          <w:szCs w:val="18"/>
          <w:lang w:val="en-US" w:eastAsia="es-MX"/>
        </w:rPr>
        <w:t xml:space="preserve">('N/A' AS NVARCHAR(100)) </w:t>
      </w:r>
      <w:r w:rsidRPr="006A70C0">
        <w:rPr>
          <w:rFonts w:ascii="Consolas" w:eastAsia="Times New Roman" w:hAnsi="Consolas" w:cs="Arial"/>
          <w:color w:val="2E75B5"/>
          <w:sz w:val="18"/>
          <w:szCs w:val="18"/>
          <w:lang w:val="en-US" w:eastAsia="es-MX"/>
        </w:rPr>
        <w:t xml:space="preserve">AS </w:t>
      </w:r>
      <w:r w:rsidRPr="006A70C0">
        <w:rPr>
          <w:rFonts w:ascii="Consolas" w:eastAsia="Times New Roman" w:hAnsi="Consolas" w:cs="Arial"/>
          <w:color w:val="FFFFFF"/>
          <w:sz w:val="18"/>
          <w:szCs w:val="18"/>
          <w:lang w:val="en-US" w:eastAsia="es-MX"/>
        </w:rPr>
        <w:t>STR_CARACTER,</w:t>
      </w:r>
    </w:p>
    <w:p w14:paraId="7C3209D8"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-1 as INT_CODIGO_DEPTO,</w:t>
      </w:r>
    </w:p>
    <w:p w14:paraId="26B0A087"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-1 as INT_CODIGO_MCPIO,</w:t>
      </w:r>
    </w:p>
    <w:p w14:paraId="610B14A9"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CAST</w:t>
      </w:r>
      <w:r w:rsidRPr="006A70C0">
        <w:rPr>
          <w:rFonts w:ascii="Consolas" w:eastAsia="Times New Roman" w:hAnsi="Consolas" w:cs="Arial"/>
          <w:color w:val="2E75B5"/>
          <w:sz w:val="18"/>
          <w:szCs w:val="18"/>
          <w:lang w:val="en-US" w:eastAsia="es-MX"/>
        </w:rPr>
        <w:t>(</w:t>
      </w:r>
      <w:r w:rsidRPr="006A70C0">
        <w:rPr>
          <w:rFonts w:ascii="Consolas" w:eastAsia="Times New Roman" w:hAnsi="Consolas" w:cs="Arial"/>
          <w:color w:val="FFFFFF"/>
          <w:sz w:val="18"/>
          <w:szCs w:val="18"/>
          <w:lang w:val="en-US" w:eastAsia="es-MX"/>
        </w:rPr>
        <w:t xml:space="preserve">'N/A' AS NVARCHAR(50)) </w:t>
      </w:r>
      <w:r w:rsidRPr="006A70C0">
        <w:rPr>
          <w:rFonts w:ascii="Consolas" w:eastAsia="Times New Roman" w:hAnsi="Consolas" w:cs="Arial"/>
          <w:color w:val="2E75B5"/>
          <w:sz w:val="18"/>
          <w:szCs w:val="18"/>
          <w:lang w:val="en-US" w:eastAsia="es-MX"/>
        </w:rPr>
        <w:t xml:space="preserve">AS </w:t>
      </w:r>
      <w:r w:rsidRPr="006A70C0">
        <w:rPr>
          <w:rFonts w:ascii="Consolas" w:eastAsia="Times New Roman" w:hAnsi="Consolas" w:cs="Arial"/>
          <w:color w:val="FFFFFF"/>
          <w:sz w:val="18"/>
          <w:szCs w:val="18"/>
          <w:lang w:val="en-US" w:eastAsia="es-MX"/>
        </w:rPr>
        <w:t>STR_DEPTO_UBICACION,</w:t>
      </w:r>
    </w:p>
    <w:p w14:paraId="01248B63"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2E75B5"/>
          <w:sz w:val="18"/>
          <w:szCs w:val="18"/>
          <w:lang w:val="en-US" w:eastAsia="es-MX"/>
        </w:rPr>
        <w:t>CAST</w:t>
      </w:r>
      <w:r w:rsidRPr="006A70C0">
        <w:rPr>
          <w:rFonts w:ascii="Consolas" w:eastAsia="Times New Roman" w:hAnsi="Consolas" w:cs="Arial"/>
          <w:color w:val="FFFFFF"/>
          <w:sz w:val="18"/>
          <w:szCs w:val="18"/>
          <w:lang w:val="en-US" w:eastAsia="es-MX"/>
        </w:rPr>
        <w:t xml:space="preserve">('N/A' AS NVARCHAR(10)) </w:t>
      </w:r>
      <w:r w:rsidRPr="006A70C0">
        <w:rPr>
          <w:rFonts w:ascii="Consolas" w:eastAsia="Times New Roman" w:hAnsi="Consolas" w:cs="Arial"/>
          <w:color w:val="2E75B5"/>
          <w:sz w:val="18"/>
          <w:szCs w:val="18"/>
          <w:lang w:val="en-US" w:eastAsia="es-MX"/>
        </w:rPr>
        <w:t xml:space="preserve">AS </w:t>
      </w:r>
      <w:r w:rsidRPr="006A70C0">
        <w:rPr>
          <w:rFonts w:ascii="Consolas" w:eastAsia="Times New Roman" w:hAnsi="Consolas" w:cs="Arial"/>
          <w:color w:val="FFFFFF"/>
          <w:sz w:val="18"/>
          <w:szCs w:val="18"/>
          <w:lang w:val="en-US" w:eastAsia="es-MX"/>
        </w:rPr>
        <w:t>STR_GENERO,</w:t>
      </w:r>
    </w:p>
    <w:p w14:paraId="72040F55"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2E75B5"/>
          <w:sz w:val="18"/>
          <w:szCs w:val="18"/>
          <w:lang w:val="en-US" w:eastAsia="es-MX"/>
        </w:rPr>
        <w:t>CAST</w:t>
      </w:r>
      <w:r w:rsidRPr="006A70C0">
        <w:rPr>
          <w:rFonts w:ascii="Consolas" w:eastAsia="Times New Roman" w:hAnsi="Consolas" w:cs="Arial"/>
          <w:color w:val="FFFFFF"/>
          <w:sz w:val="18"/>
          <w:szCs w:val="18"/>
          <w:lang w:val="en-US" w:eastAsia="es-MX"/>
        </w:rPr>
        <w:t xml:space="preserve">('N/A' AS NVARCHAR(10)) </w:t>
      </w:r>
      <w:r w:rsidRPr="006A70C0">
        <w:rPr>
          <w:rFonts w:ascii="Consolas" w:eastAsia="Times New Roman" w:hAnsi="Consolas" w:cs="Arial"/>
          <w:color w:val="2E75B5"/>
          <w:sz w:val="18"/>
          <w:szCs w:val="18"/>
          <w:lang w:val="en-US" w:eastAsia="es-MX"/>
        </w:rPr>
        <w:t xml:space="preserve">AS </w:t>
      </w:r>
      <w:r w:rsidRPr="006A70C0">
        <w:rPr>
          <w:rFonts w:ascii="Consolas" w:eastAsia="Times New Roman" w:hAnsi="Consolas" w:cs="Arial"/>
          <w:color w:val="FFFFFF"/>
          <w:sz w:val="18"/>
          <w:szCs w:val="18"/>
          <w:lang w:val="en-US" w:eastAsia="es-MX"/>
        </w:rPr>
        <w:t>STR_JORNADA,</w:t>
      </w:r>
    </w:p>
    <w:p w14:paraId="20CD1CD4"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2E75B5"/>
          <w:sz w:val="18"/>
          <w:szCs w:val="18"/>
          <w:lang w:val="en-US" w:eastAsia="es-MX"/>
        </w:rPr>
        <w:t>CAST</w:t>
      </w:r>
      <w:r w:rsidRPr="006A70C0">
        <w:rPr>
          <w:rFonts w:ascii="Consolas" w:eastAsia="Times New Roman" w:hAnsi="Consolas" w:cs="Arial"/>
          <w:color w:val="FFFFFF"/>
          <w:sz w:val="18"/>
          <w:szCs w:val="18"/>
          <w:lang w:val="en-US" w:eastAsia="es-MX"/>
        </w:rPr>
        <w:t xml:space="preserve">('N/A' AS NVARCHAR(100)) </w:t>
      </w:r>
      <w:r w:rsidRPr="006A70C0">
        <w:rPr>
          <w:rFonts w:ascii="Consolas" w:eastAsia="Times New Roman" w:hAnsi="Consolas" w:cs="Arial"/>
          <w:color w:val="2E75B5"/>
          <w:sz w:val="18"/>
          <w:szCs w:val="18"/>
          <w:lang w:val="en-US" w:eastAsia="es-MX"/>
        </w:rPr>
        <w:t xml:space="preserve">AS </w:t>
      </w:r>
      <w:r w:rsidRPr="006A70C0">
        <w:rPr>
          <w:rFonts w:ascii="Consolas" w:eastAsia="Times New Roman" w:hAnsi="Consolas" w:cs="Arial"/>
          <w:color w:val="FFFFFF"/>
          <w:sz w:val="18"/>
          <w:szCs w:val="18"/>
          <w:lang w:val="en-US" w:eastAsia="es-MX"/>
        </w:rPr>
        <w:t>STR_MCPIO_UBICACION,</w:t>
      </w:r>
    </w:p>
    <w:p w14:paraId="77D7B413"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2E75B5"/>
          <w:sz w:val="18"/>
          <w:szCs w:val="18"/>
          <w:lang w:val="en-US" w:eastAsia="es-MX"/>
        </w:rPr>
        <w:t>CAST</w:t>
      </w:r>
      <w:r w:rsidRPr="006A70C0">
        <w:rPr>
          <w:rFonts w:ascii="Consolas" w:eastAsia="Times New Roman" w:hAnsi="Consolas" w:cs="Arial"/>
          <w:color w:val="FFFFFF"/>
          <w:sz w:val="18"/>
          <w:szCs w:val="18"/>
          <w:lang w:val="en-US" w:eastAsia="es-MX"/>
        </w:rPr>
        <w:t xml:space="preserve">('N/A' AS NVARCHAR(50)) </w:t>
      </w:r>
      <w:r w:rsidRPr="006A70C0">
        <w:rPr>
          <w:rFonts w:ascii="Consolas" w:eastAsia="Times New Roman" w:hAnsi="Consolas" w:cs="Arial"/>
          <w:color w:val="2E75B5"/>
          <w:sz w:val="18"/>
          <w:szCs w:val="18"/>
          <w:lang w:val="en-US" w:eastAsia="es-MX"/>
        </w:rPr>
        <w:t xml:space="preserve">AS </w:t>
      </w:r>
      <w:r w:rsidRPr="006A70C0">
        <w:rPr>
          <w:rFonts w:ascii="Consolas" w:eastAsia="Times New Roman" w:hAnsi="Consolas" w:cs="Arial"/>
          <w:color w:val="FFFFFF"/>
          <w:sz w:val="18"/>
          <w:szCs w:val="18"/>
          <w:lang w:val="en-US" w:eastAsia="es-MX"/>
        </w:rPr>
        <w:t>STR_NATURALEZA,</w:t>
      </w:r>
    </w:p>
    <w:p w14:paraId="29242C8C"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6A70C0">
        <w:rPr>
          <w:rFonts w:ascii="Consolas" w:eastAsia="Times New Roman" w:hAnsi="Consolas" w:cs="Arial"/>
          <w:color w:val="FFFFFF"/>
          <w:sz w:val="18"/>
          <w:szCs w:val="18"/>
          <w:lang w:val="en-US" w:eastAsia="es-MX"/>
        </w:rPr>
        <w:t> </w:t>
      </w:r>
      <w:r w:rsidRPr="006A70C0">
        <w:rPr>
          <w:rFonts w:ascii="Consolas" w:eastAsia="Times New Roman" w:hAnsi="Consolas" w:cs="Arial"/>
          <w:color w:val="2E75B5"/>
          <w:sz w:val="18"/>
          <w:szCs w:val="18"/>
          <w:lang w:val="en-US" w:eastAsia="es-MX"/>
        </w:rPr>
        <w:t>CAST</w:t>
      </w:r>
      <w:r w:rsidRPr="006A70C0">
        <w:rPr>
          <w:rFonts w:ascii="Consolas" w:eastAsia="Times New Roman" w:hAnsi="Consolas" w:cs="Arial"/>
          <w:color w:val="FFFFFF"/>
          <w:sz w:val="18"/>
          <w:szCs w:val="18"/>
          <w:lang w:val="en-US" w:eastAsia="es-MX"/>
        </w:rPr>
        <w:t xml:space="preserve">('N/A' AS NVARCHAR(5)) </w:t>
      </w:r>
      <w:r w:rsidRPr="006A70C0">
        <w:rPr>
          <w:rFonts w:ascii="Consolas" w:eastAsia="Times New Roman" w:hAnsi="Consolas" w:cs="Arial"/>
          <w:color w:val="2E75B5"/>
          <w:sz w:val="18"/>
          <w:szCs w:val="18"/>
          <w:lang w:val="en-US" w:eastAsia="es-MX"/>
        </w:rPr>
        <w:t xml:space="preserve">AS </w:t>
      </w:r>
      <w:r w:rsidRPr="006A70C0">
        <w:rPr>
          <w:rFonts w:ascii="Consolas" w:eastAsia="Times New Roman" w:hAnsi="Consolas" w:cs="Arial"/>
          <w:color w:val="FFFFFF"/>
          <w:sz w:val="18"/>
          <w:szCs w:val="18"/>
          <w:lang w:val="en-US" w:eastAsia="es-MX"/>
        </w:rPr>
        <w:t>STR_CALENDARIO</w:t>
      </w:r>
    </w:p>
    <w:p w14:paraId="6BCDC30F" w14:textId="77777777" w:rsidR="00A36AF6" w:rsidRPr="006A70C0" w:rsidRDefault="00A36AF6" w:rsidP="006D5861">
      <w:pPr>
        <w:shd w:val="clear" w:color="auto" w:fill="000000"/>
        <w:spacing w:after="0" w:line="240" w:lineRule="auto"/>
        <w:jc w:val="left"/>
        <w:rPr>
          <w:rFonts w:ascii="Consolas" w:eastAsia="Times New Roman" w:hAnsi="Consolas" w:cs="Arial"/>
          <w:sz w:val="18"/>
          <w:szCs w:val="18"/>
          <w:lang w:eastAsia="es-MX"/>
        </w:rPr>
      </w:pPr>
      <w:r w:rsidRPr="006A70C0">
        <w:rPr>
          <w:rFonts w:ascii="Consolas" w:eastAsia="Times New Roman" w:hAnsi="Consolas" w:cs="Arial"/>
          <w:color w:val="2E75B5"/>
          <w:sz w:val="18"/>
          <w:szCs w:val="18"/>
          <w:lang w:eastAsia="es-MX"/>
        </w:rPr>
        <w:t xml:space="preserve">FROM </w:t>
      </w:r>
      <w:r w:rsidRPr="006A70C0">
        <w:rPr>
          <w:rFonts w:ascii="Consolas" w:eastAsia="Times New Roman" w:hAnsi="Consolas" w:cs="Arial"/>
          <w:color w:val="FFFFFF"/>
          <w:sz w:val="18"/>
          <w:szCs w:val="18"/>
          <w:lang w:eastAsia="es-MX"/>
        </w:rPr>
        <w:t>dbo.RESULTADOS_SABER_11</w:t>
      </w:r>
    </w:p>
    <w:p w14:paraId="4FC10C3C" w14:textId="77777777" w:rsidR="00A36AF6" w:rsidRPr="00A36AF6" w:rsidRDefault="00A36AF6" w:rsidP="006D5861">
      <w:pPr>
        <w:shd w:val="clear" w:color="auto" w:fill="000000"/>
        <w:spacing w:after="0" w:line="240" w:lineRule="auto"/>
        <w:jc w:val="left"/>
        <w:rPr>
          <w:rFonts w:eastAsia="Times New Roman" w:cs="Arial"/>
          <w:szCs w:val="24"/>
          <w:lang w:eastAsia="es-MX"/>
        </w:rPr>
      </w:pPr>
    </w:p>
    <w:p w14:paraId="3BFF4851" w14:textId="77777777" w:rsidR="00A36AF6" w:rsidRPr="00A36AF6" w:rsidRDefault="00A36AF6" w:rsidP="006D5861">
      <w:pPr>
        <w:spacing w:after="0" w:line="240" w:lineRule="auto"/>
        <w:jc w:val="left"/>
        <w:rPr>
          <w:rFonts w:eastAsia="Times New Roman" w:cs="Arial"/>
          <w:szCs w:val="24"/>
          <w:lang w:eastAsia="es-MX"/>
        </w:rPr>
      </w:pPr>
    </w:p>
    <w:p w14:paraId="4B862231" w14:textId="2A86C37C" w:rsidR="00A36AF6" w:rsidRPr="00F84275" w:rsidRDefault="00A36AF6" w:rsidP="00163D54">
      <w:pPr>
        <w:pStyle w:val="Prrafodelista"/>
        <w:numPr>
          <w:ilvl w:val="4"/>
          <w:numId w:val="19"/>
        </w:numPr>
        <w:spacing w:after="0" w:line="240" w:lineRule="auto"/>
        <w:jc w:val="left"/>
        <w:rPr>
          <w:rFonts w:eastAsia="Times New Roman" w:cs="Arial"/>
          <w:color w:val="000000"/>
          <w:szCs w:val="24"/>
          <w:lang w:eastAsia="es-MX"/>
        </w:rPr>
      </w:pPr>
      <w:r w:rsidRPr="00F84275">
        <w:rPr>
          <w:rFonts w:eastAsia="Times New Roman" w:cs="Arial"/>
          <w:color w:val="000000"/>
          <w:szCs w:val="24"/>
          <w:lang w:eastAsia="es-MX"/>
        </w:rPr>
        <w:t>Configuración de los parámetros donde se capta la Data para la dimensión, Source.</w:t>
      </w:r>
    </w:p>
    <w:p w14:paraId="27269766" w14:textId="77777777" w:rsidR="006A70C0" w:rsidRDefault="006A70C0" w:rsidP="006D5861">
      <w:pPr>
        <w:spacing w:after="0" w:line="240" w:lineRule="auto"/>
        <w:jc w:val="left"/>
        <w:rPr>
          <w:rFonts w:eastAsia="Times New Roman" w:cs="Arial"/>
          <w:color w:val="000000"/>
          <w:szCs w:val="24"/>
          <w:lang w:eastAsia="es-MX"/>
        </w:rPr>
      </w:pPr>
    </w:p>
    <w:p w14:paraId="0235CEA8" w14:textId="77777777" w:rsidR="006A70C0" w:rsidRDefault="006A70C0" w:rsidP="006D5861">
      <w:pPr>
        <w:spacing w:after="0" w:line="240" w:lineRule="auto"/>
        <w:jc w:val="left"/>
        <w:rPr>
          <w:rFonts w:eastAsia="Times New Roman" w:cs="Arial"/>
          <w:color w:val="000000"/>
          <w:szCs w:val="24"/>
          <w:lang w:eastAsia="es-MX"/>
        </w:rPr>
      </w:pPr>
    </w:p>
    <w:p w14:paraId="3DCDD288" w14:textId="77777777" w:rsidR="006A70C0" w:rsidRDefault="006A70C0" w:rsidP="006D5861">
      <w:pPr>
        <w:spacing w:after="0" w:line="240" w:lineRule="auto"/>
        <w:jc w:val="left"/>
        <w:rPr>
          <w:rFonts w:eastAsia="Times New Roman" w:cs="Arial"/>
          <w:color w:val="000000"/>
          <w:szCs w:val="24"/>
          <w:lang w:eastAsia="es-MX"/>
        </w:rPr>
      </w:pPr>
    </w:p>
    <w:p w14:paraId="243C2621" w14:textId="77777777" w:rsidR="006A70C0" w:rsidRPr="00A36AF6" w:rsidRDefault="006A70C0" w:rsidP="006D5861">
      <w:pPr>
        <w:spacing w:after="0" w:line="240" w:lineRule="auto"/>
        <w:jc w:val="left"/>
        <w:rPr>
          <w:rFonts w:eastAsia="Times New Roman" w:cs="Arial"/>
          <w:szCs w:val="24"/>
          <w:lang w:eastAsia="es-MX"/>
        </w:rPr>
      </w:pPr>
    </w:p>
    <w:p w14:paraId="73DA98AD" w14:textId="77777777" w:rsidR="00A36AF6" w:rsidRPr="00A36AF6" w:rsidRDefault="00A36AF6" w:rsidP="006D5861">
      <w:pPr>
        <w:spacing w:after="0" w:line="240" w:lineRule="auto"/>
        <w:jc w:val="left"/>
        <w:rPr>
          <w:rFonts w:eastAsia="Times New Roman" w:cs="Arial"/>
          <w:szCs w:val="24"/>
          <w:lang w:eastAsia="es-MX"/>
        </w:rPr>
      </w:pPr>
    </w:p>
    <w:p w14:paraId="7CBC3D9D" w14:textId="74115FF8" w:rsidR="00A36AF6" w:rsidRPr="0053030E" w:rsidRDefault="0053030E" w:rsidP="0053030E">
      <w:pPr>
        <w:pStyle w:val="Descripcin"/>
        <w:jc w:val="center"/>
        <w:rPr>
          <w:rFonts w:eastAsia="Times New Roman" w:cs="Arial"/>
          <w:color w:val="auto"/>
          <w:sz w:val="22"/>
          <w:szCs w:val="22"/>
          <w:lang w:eastAsia="es-MX"/>
        </w:rPr>
      </w:pPr>
      <w:bookmarkStart w:id="101" w:name="_Toc151316085"/>
      <w:r w:rsidRPr="0053030E">
        <w:rPr>
          <w:color w:val="auto"/>
          <w:sz w:val="22"/>
          <w:szCs w:val="22"/>
        </w:rPr>
        <w:lastRenderedPageBreak/>
        <w:t xml:space="preserve">Figura </w:t>
      </w:r>
      <w:r w:rsidRPr="0053030E">
        <w:rPr>
          <w:color w:val="auto"/>
          <w:sz w:val="22"/>
          <w:szCs w:val="22"/>
        </w:rPr>
        <w:fldChar w:fldCharType="begin"/>
      </w:r>
      <w:r w:rsidRPr="0053030E">
        <w:rPr>
          <w:color w:val="auto"/>
          <w:sz w:val="22"/>
          <w:szCs w:val="22"/>
        </w:rPr>
        <w:instrText xml:space="preserve"> SEQ Figura \* ARABIC </w:instrText>
      </w:r>
      <w:r w:rsidRPr="0053030E">
        <w:rPr>
          <w:color w:val="auto"/>
          <w:sz w:val="22"/>
          <w:szCs w:val="22"/>
        </w:rPr>
        <w:fldChar w:fldCharType="separate"/>
      </w:r>
      <w:r w:rsidR="00B64F0B">
        <w:rPr>
          <w:noProof/>
          <w:color w:val="auto"/>
          <w:sz w:val="22"/>
          <w:szCs w:val="22"/>
        </w:rPr>
        <w:t>50</w:t>
      </w:r>
      <w:r w:rsidRPr="0053030E">
        <w:rPr>
          <w:color w:val="auto"/>
          <w:sz w:val="22"/>
          <w:szCs w:val="22"/>
        </w:rPr>
        <w:fldChar w:fldCharType="end"/>
      </w:r>
      <w:r w:rsidRPr="0053030E">
        <w:rPr>
          <w:color w:val="auto"/>
          <w:sz w:val="22"/>
          <w:szCs w:val="22"/>
        </w:rPr>
        <w:t>. Source Editor - Connection Manager, para la dimensión</w:t>
      </w:r>
      <w:bookmarkEnd w:id="101"/>
    </w:p>
    <w:p w14:paraId="5C949915" w14:textId="6376A4DA"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"https://lh7-us.googleusercontent.com/1ODLUkmKirMz_xuLfrBJZtByGYh0BOzbveVePUJum0KVr7xZ2bYL5cEWHMbuSNDA1pIiykR2eU6Q6M29vnKWye3KLhX1KsC4m8H6_tzkAbnOVzVOMVgJRWem_YFM3rmCyc7kxd4DYS8oM557W_AeJQ"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1569E279" wp14:editId="050597B3">
            <wp:extent cx="3601566" cy="3229477"/>
            <wp:effectExtent l="0" t="0" r="0" b="9525"/>
            <wp:docPr id="1569092942" name="Imagen 156909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1">
                      <a:extLst>
                        <a:ext uri="{28A0092B-C50C-407E-A947-70E740481C1C}">
                          <a14:useLocalDpi xmlns:a14="http://schemas.microsoft.com/office/drawing/2010/main" val="0"/>
                        </a:ext>
                      </a:extLst>
                    </a:blip>
                    <a:srcRect l="-329" b="7643"/>
                    <a:stretch/>
                  </pic:blipFill>
                  <pic:spPr bwMode="auto">
                    <a:xfrm>
                      <a:off x="0" y="0"/>
                      <a:ext cx="3620625" cy="3246567"/>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6035258D" w14:textId="394D16AD" w:rsidR="00A36AF6" w:rsidRPr="0053030E" w:rsidRDefault="00A36AF6" w:rsidP="0053030E">
      <w:pPr>
        <w:pStyle w:val="Descripcin"/>
        <w:jc w:val="center"/>
        <w:rPr>
          <w:rFonts w:eastAsia="Times New Roman" w:cs="Arial"/>
          <w:sz w:val="24"/>
          <w:szCs w:val="24"/>
          <w:lang w:eastAsia="es-MX"/>
        </w:rPr>
      </w:pPr>
      <w:r w:rsidRPr="00A36AF6">
        <w:rPr>
          <w:rFonts w:eastAsia="Times New Roman" w:cs="Arial"/>
          <w:szCs w:val="24"/>
          <w:lang w:eastAsia="es-MX"/>
        </w:rPr>
        <w:br/>
      </w:r>
      <w:bookmarkStart w:id="102" w:name="_Toc151316086"/>
      <w:r w:rsidR="0053030E" w:rsidRPr="0053030E">
        <w:rPr>
          <w:color w:val="auto"/>
          <w:sz w:val="24"/>
          <w:szCs w:val="24"/>
        </w:rPr>
        <w:t xml:space="preserve">Figura </w:t>
      </w:r>
      <w:r w:rsidR="0053030E" w:rsidRPr="0053030E">
        <w:rPr>
          <w:color w:val="auto"/>
          <w:sz w:val="24"/>
          <w:szCs w:val="24"/>
        </w:rPr>
        <w:fldChar w:fldCharType="begin"/>
      </w:r>
      <w:r w:rsidR="0053030E" w:rsidRPr="0053030E">
        <w:rPr>
          <w:color w:val="auto"/>
          <w:sz w:val="24"/>
          <w:szCs w:val="24"/>
        </w:rPr>
        <w:instrText xml:space="preserve"> SEQ Figura \* ARABIC </w:instrText>
      </w:r>
      <w:r w:rsidR="0053030E" w:rsidRPr="0053030E">
        <w:rPr>
          <w:color w:val="auto"/>
          <w:sz w:val="24"/>
          <w:szCs w:val="24"/>
        </w:rPr>
        <w:fldChar w:fldCharType="separate"/>
      </w:r>
      <w:r w:rsidR="00B64F0B">
        <w:rPr>
          <w:noProof/>
          <w:color w:val="auto"/>
          <w:sz w:val="24"/>
          <w:szCs w:val="24"/>
        </w:rPr>
        <w:t>51</w:t>
      </w:r>
      <w:r w:rsidR="0053030E" w:rsidRPr="0053030E">
        <w:rPr>
          <w:color w:val="auto"/>
          <w:sz w:val="24"/>
          <w:szCs w:val="24"/>
        </w:rPr>
        <w:fldChar w:fldCharType="end"/>
      </w:r>
      <w:r w:rsidR="0053030E" w:rsidRPr="0053030E">
        <w:rPr>
          <w:color w:val="auto"/>
          <w:sz w:val="24"/>
          <w:szCs w:val="24"/>
        </w:rPr>
        <w:t>. Source Editor - Connection Manager para casteo de valores nulos</w:t>
      </w:r>
      <w:bookmarkEnd w:id="102"/>
    </w:p>
    <w:p w14:paraId="705E29DE" w14:textId="77777777" w:rsidR="00865BD0" w:rsidRDefault="009A4981" w:rsidP="006D5861">
      <w:pPr>
        <w:spacing w:after="0" w:line="240" w:lineRule="auto"/>
        <w:jc w:val="center"/>
        <w:rPr>
          <w:rFonts w:eastAsia="Times New Roman" w:cs="Arial"/>
          <w:color w:val="000000"/>
          <w:szCs w:val="24"/>
          <w:bdr w:val="none" w:sz="0" w:space="0" w:color="auto" w:frame="1"/>
          <w:lang w:eastAsia="es-MX"/>
        </w:rPr>
      </w:pPr>
      <w:r w:rsidRPr="00D62EDC">
        <w:rPr>
          <w:rFonts w:eastAsia="Times New Roman" w:cs="Arial"/>
          <w:noProof/>
          <w:color w:val="000000"/>
          <w:szCs w:val="24"/>
          <w:bdr w:val="none" w:sz="0" w:space="0" w:color="auto" w:frame="1"/>
          <w:lang w:eastAsia="es-MX"/>
        </w:rPr>
        <w:drawing>
          <wp:inline distT="0" distB="0" distL="0" distR="0" wp14:anchorId="09F29BE3" wp14:editId="742A52D2">
            <wp:extent cx="3746565" cy="3459708"/>
            <wp:effectExtent l="0" t="0" r="6350" b="7620"/>
            <wp:docPr id="1647755470" name="Imagen 16477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8946" cy="3461907"/>
                    </a:xfrm>
                    <a:prstGeom prst="rect">
                      <a:avLst/>
                    </a:prstGeom>
                    <a:noFill/>
                    <a:ln>
                      <a:noFill/>
                    </a:ln>
                  </pic:spPr>
                </pic:pic>
              </a:graphicData>
            </a:graphic>
          </wp:inline>
        </w:drawing>
      </w:r>
    </w:p>
    <w:p w14:paraId="71EE8622" w14:textId="140DCC2A"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"https://lh7-us.googleusercontent.com/6E6hfnmcTd4W5baVdr950HMoGsHZmUg-FNAhrvxjL860k8u5Z9qKmmeLLJJ0YWB-bT9yOOIZJB469By88fl8SMPJUwWW0LNznRpv9SGmPiYnd4JJ-HfdcnX6kQ4XphXOrvwGbGru9VT-U6eAyAWADQ" \* MERGEFORMATINET </w:instrText>
      </w:r>
      <w:r w:rsidR="00000000">
        <w:rPr>
          <w:rFonts w:eastAsia="Times New Roman" w:cs="Arial"/>
          <w:color w:val="000000"/>
          <w:szCs w:val="24"/>
          <w:bdr w:val="none" w:sz="0" w:space="0" w:color="auto" w:frame="1"/>
          <w:lang w:eastAsia="es-MX"/>
        </w:rPr>
        <w:fldChar w:fldCharType="separate"/>
      </w:r>
      <w:r w:rsidRPr="00A36AF6">
        <w:rPr>
          <w:rFonts w:eastAsia="Times New Roman" w:cs="Arial"/>
          <w:color w:val="000000"/>
          <w:szCs w:val="24"/>
          <w:bdr w:val="none" w:sz="0" w:space="0" w:color="auto" w:frame="1"/>
          <w:lang w:eastAsia="es-MX"/>
        </w:rPr>
        <w:fldChar w:fldCharType="end"/>
      </w:r>
    </w:p>
    <w:p w14:paraId="669CC67A" w14:textId="77777777" w:rsidR="00A36AF6" w:rsidRPr="00A36AF6" w:rsidRDefault="00A36AF6" w:rsidP="006D5861">
      <w:pPr>
        <w:spacing w:after="0" w:line="240" w:lineRule="auto"/>
        <w:jc w:val="left"/>
        <w:rPr>
          <w:rFonts w:eastAsia="Times New Roman" w:cs="Arial"/>
          <w:szCs w:val="24"/>
          <w:lang w:eastAsia="es-MX"/>
        </w:rPr>
      </w:pPr>
    </w:p>
    <w:p w14:paraId="212EDE7A" w14:textId="124E7855" w:rsidR="00A36AF6" w:rsidRPr="0053030E" w:rsidRDefault="0053030E" w:rsidP="0053030E">
      <w:pPr>
        <w:pStyle w:val="Descripcin"/>
        <w:jc w:val="center"/>
        <w:rPr>
          <w:rFonts w:eastAsia="Times New Roman" w:cs="Arial"/>
          <w:color w:val="auto"/>
          <w:sz w:val="24"/>
          <w:szCs w:val="24"/>
          <w:lang w:eastAsia="es-MX"/>
        </w:rPr>
      </w:pPr>
      <w:bookmarkStart w:id="103" w:name="_Toc151316087"/>
      <w:r w:rsidRPr="0053030E">
        <w:rPr>
          <w:color w:val="auto"/>
          <w:sz w:val="24"/>
          <w:szCs w:val="24"/>
        </w:rPr>
        <w:lastRenderedPageBreak/>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52</w:t>
      </w:r>
      <w:r w:rsidRPr="0053030E">
        <w:rPr>
          <w:color w:val="auto"/>
          <w:sz w:val="24"/>
          <w:szCs w:val="24"/>
        </w:rPr>
        <w:fldChar w:fldCharType="end"/>
      </w:r>
      <w:r w:rsidRPr="0053030E">
        <w:rPr>
          <w:color w:val="auto"/>
          <w:sz w:val="24"/>
          <w:szCs w:val="24"/>
        </w:rPr>
        <w:t>. Source Editor - Connection Manager para casteo de valores nulos</w:t>
      </w:r>
      <w:bookmarkEnd w:id="103"/>
    </w:p>
    <w:p w14:paraId="1E19BC2C" w14:textId="0AD0E102"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"https://lh7-us.googleusercontent.com/jgUZ3uZfkFKTY_jUhJ7aGBIR-28qbyusAa3y8UhDRcaXjgTFoqedasUz0NY7voTOMP-C6lKST2MQE4EgMTXSuPG5t2lOa48JV6ulPLH9wl5NkvNKe__L_nEgP0I8rVxUFRlZjdlks5DHjBm0AXt0-g"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2FC8639" wp14:editId="7D4FAFF3">
            <wp:extent cx="4062855" cy="2539137"/>
            <wp:effectExtent l="0" t="0" r="0" b="0"/>
            <wp:docPr id="2080293243" name="Imagen 208029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3">
                      <a:extLst>
                        <a:ext uri="{28A0092B-C50C-407E-A947-70E740481C1C}">
                          <a14:useLocalDpi xmlns:a14="http://schemas.microsoft.com/office/drawing/2010/main" val="0"/>
                        </a:ext>
                      </a:extLst>
                    </a:blip>
                    <a:srcRect l="160" b="36404"/>
                    <a:stretch/>
                  </pic:blipFill>
                  <pic:spPr bwMode="auto">
                    <a:xfrm>
                      <a:off x="0" y="0"/>
                      <a:ext cx="4074800" cy="2546602"/>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5C54B342" w14:textId="77777777" w:rsidR="00A36AF6" w:rsidRPr="00A36AF6" w:rsidRDefault="00A36AF6" w:rsidP="006D5861">
      <w:pPr>
        <w:spacing w:after="0" w:line="240" w:lineRule="auto"/>
        <w:jc w:val="left"/>
        <w:rPr>
          <w:rFonts w:eastAsia="Times New Roman" w:cs="Arial"/>
          <w:szCs w:val="24"/>
          <w:lang w:eastAsia="es-MX"/>
        </w:rPr>
      </w:pPr>
    </w:p>
    <w:p w14:paraId="386DCB8F" w14:textId="2B62F3B2"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Creación de la llave a partir de los atributos que tiene la dimensión. </w:t>
      </w:r>
    </w:p>
    <w:p w14:paraId="60029C21" w14:textId="16E78CC6" w:rsidR="00A36AF6" w:rsidRPr="0053030E" w:rsidRDefault="00A36AF6" w:rsidP="0053030E">
      <w:pPr>
        <w:pStyle w:val="Descripcin"/>
        <w:jc w:val="center"/>
        <w:rPr>
          <w:rFonts w:eastAsia="Times New Roman" w:cs="Arial"/>
          <w:sz w:val="24"/>
          <w:szCs w:val="24"/>
          <w:lang w:eastAsia="es-MX"/>
        </w:rPr>
      </w:pPr>
      <w:r w:rsidRPr="00A36AF6">
        <w:rPr>
          <w:rFonts w:eastAsia="Times New Roman" w:cs="Arial"/>
          <w:szCs w:val="24"/>
          <w:lang w:eastAsia="es-MX"/>
        </w:rPr>
        <w:br/>
      </w:r>
      <w:bookmarkStart w:id="104" w:name="_Toc151316088"/>
      <w:r w:rsidR="0053030E" w:rsidRPr="0053030E">
        <w:rPr>
          <w:color w:val="auto"/>
          <w:sz w:val="24"/>
          <w:szCs w:val="24"/>
        </w:rPr>
        <w:t xml:space="preserve">Figura </w:t>
      </w:r>
      <w:r w:rsidR="0053030E" w:rsidRPr="0053030E">
        <w:rPr>
          <w:color w:val="auto"/>
          <w:sz w:val="24"/>
          <w:szCs w:val="24"/>
        </w:rPr>
        <w:fldChar w:fldCharType="begin"/>
      </w:r>
      <w:r w:rsidR="0053030E" w:rsidRPr="0053030E">
        <w:rPr>
          <w:color w:val="auto"/>
          <w:sz w:val="24"/>
          <w:szCs w:val="24"/>
        </w:rPr>
        <w:instrText xml:space="preserve"> SEQ Figura \* ARABIC </w:instrText>
      </w:r>
      <w:r w:rsidR="0053030E" w:rsidRPr="0053030E">
        <w:rPr>
          <w:color w:val="auto"/>
          <w:sz w:val="24"/>
          <w:szCs w:val="24"/>
        </w:rPr>
        <w:fldChar w:fldCharType="separate"/>
      </w:r>
      <w:r w:rsidR="00B64F0B">
        <w:rPr>
          <w:noProof/>
          <w:color w:val="auto"/>
          <w:sz w:val="24"/>
          <w:szCs w:val="24"/>
        </w:rPr>
        <w:t>53</w:t>
      </w:r>
      <w:r w:rsidR="0053030E" w:rsidRPr="0053030E">
        <w:rPr>
          <w:color w:val="auto"/>
          <w:sz w:val="24"/>
          <w:szCs w:val="24"/>
        </w:rPr>
        <w:fldChar w:fldCharType="end"/>
      </w:r>
      <w:r w:rsidR="0053030E" w:rsidRPr="0053030E">
        <w:rPr>
          <w:color w:val="auto"/>
          <w:sz w:val="24"/>
          <w:szCs w:val="24"/>
        </w:rPr>
        <w:t>. Columna derivada - Connection Manager, para la dimensión</w:t>
      </w:r>
      <w:bookmarkEnd w:id="104"/>
    </w:p>
    <w:p w14:paraId="5F2C8DEE" w14:textId="77777777"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i/>
          <w:iCs/>
          <w:color w:val="000000"/>
          <w:szCs w:val="24"/>
          <w:lang w:eastAsia="es-MX"/>
        </w:rPr>
        <w:t>colegio. </w:t>
      </w:r>
    </w:p>
    <w:p w14:paraId="4B4DCB89" w14:textId="43C43145"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"https://lh7-us.googleusercontent.com/g-7HxQxkKyUW7_wY7cHaS96OOgeipkRi0ASnYbJ_YGOwRf94nwg4QWY2a4a0MSUDrY49E6TYS0kcSetX22dZVSp9qVLnME6m-qAwamb0vUhWFYuvxMuxoH67Hvaqytiej9taaCxVdjwDvNw9XfalOQ"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CB5F95F" wp14:editId="713086E7">
            <wp:extent cx="4164008" cy="3645802"/>
            <wp:effectExtent l="0" t="0" r="8255" b="0"/>
            <wp:docPr id="1074325964" name="Imagen 107432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68442" cy="3649684"/>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02862C14" w14:textId="77777777" w:rsidR="00A36AF6" w:rsidRPr="00A36AF6" w:rsidRDefault="00A36AF6" w:rsidP="006D5861">
      <w:pPr>
        <w:spacing w:after="0" w:line="240" w:lineRule="auto"/>
        <w:jc w:val="left"/>
        <w:rPr>
          <w:rFonts w:eastAsia="Times New Roman" w:cs="Arial"/>
          <w:szCs w:val="24"/>
          <w:lang w:eastAsia="es-MX"/>
        </w:rPr>
      </w:pPr>
    </w:p>
    <w:p w14:paraId="70559E8E" w14:textId="51C9ED68"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Configuración y creación de la dimensión en SQL server, Destination. </w:t>
      </w:r>
    </w:p>
    <w:p w14:paraId="5575C499" w14:textId="3C9CEB1A" w:rsidR="00A36AF6" w:rsidRPr="0053030E" w:rsidRDefault="0053030E" w:rsidP="0053030E">
      <w:pPr>
        <w:pStyle w:val="Descripcin"/>
        <w:jc w:val="center"/>
        <w:rPr>
          <w:rFonts w:eastAsia="Times New Roman" w:cs="Arial"/>
          <w:color w:val="auto"/>
          <w:sz w:val="24"/>
          <w:szCs w:val="24"/>
          <w:lang w:eastAsia="es-MX"/>
        </w:rPr>
      </w:pPr>
      <w:bookmarkStart w:id="105" w:name="_Toc151316089"/>
      <w:r w:rsidRPr="0053030E">
        <w:rPr>
          <w:color w:val="auto"/>
          <w:sz w:val="24"/>
          <w:szCs w:val="24"/>
        </w:rPr>
        <w:lastRenderedPageBreak/>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54</w:t>
      </w:r>
      <w:r w:rsidRPr="0053030E">
        <w:rPr>
          <w:color w:val="auto"/>
          <w:sz w:val="24"/>
          <w:szCs w:val="24"/>
        </w:rPr>
        <w:fldChar w:fldCharType="end"/>
      </w:r>
      <w:r w:rsidRPr="0053030E">
        <w:rPr>
          <w:color w:val="auto"/>
          <w:sz w:val="24"/>
          <w:szCs w:val="24"/>
        </w:rPr>
        <w:t>. Dimensión - Connection Manager, para la dimensión</w:t>
      </w:r>
      <w:bookmarkEnd w:id="105"/>
    </w:p>
    <w:p w14:paraId="220401F1" w14:textId="43118153" w:rsidR="00A36AF6" w:rsidRPr="00A36AF6" w:rsidRDefault="00A36AF6" w:rsidP="006D5861">
      <w:pPr>
        <w:spacing w:after="0" w:line="240" w:lineRule="auto"/>
        <w:jc w:val="center"/>
        <w:rPr>
          <w:rFonts w:eastAsia="Times New Roman" w:cs="Arial"/>
          <w:lang w:eastAsia="es-MX"/>
        </w:rPr>
      </w:pPr>
      <w:r w:rsidRPr="13E39B42">
        <w:rPr>
          <w:rFonts w:eastAsia="Times New Roman" w:cs="Arial"/>
          <w:color w:val="000000" w:themeColor="text1"/>
          <w:lang w:eastAsia="es-MX"/>
        </w:rPr>
        <w:fldChar w:fldCharType="begin"/>
      </w:r>
      <w:r w:rsidRPr="13E39B42">
        <w:rPr>
          <w:rFonts w:eastAsia="Times New Roman" w:cs="Arial"/>
          <w:color w:val="000000" w:themeColor="text1"/>
          <w:lang w:eastAsia="es-MX"/>
        </w:rPr>
        <w:instrText xml:space="preserve"> INCLUDEPICTURE "https://lh7-us.googleusercontent.com/G_fq6OTTAvTembuwsYuRFkRfaTOtib_6lnDRh0qw_Mak3vMTfECgDEJwlmicIPJFSIk37PTZPEthliVClCqJ7Ialu_OZqGx7b1JWzF8JCm-7WOC3gCTTpr9PxU6lg9wgY9241cnBy_9-6rNXRPgdNg" \* MERGEFORMATINET </w:instrText>
      </w:r>
      <w:r w:rsidRPr="13E39B42">
        <w:rPr>
          <w:rFonts w:eastAsia="Times New Roman" w:cs="Arial"/>
          <w:color w:val="000000" w:themeColor="text1"/>
          <w:lang w:eastAsia="es-MX"/>
        </w:rPr>
        <w:fldChar w:fldCharType="separate"/>
      </w:r>
      <w:r>
        <w:rPr>
          <w:noProof/>
        </w:rPr>
        <w:drawing>
          <wp:inline distT="0" distB="0" distL="0" distR="0" wp14:anchorId="7C2C81FB" wp14:editId="3D18F13A">
            <wp:extent cx="3511571" cy="3227695"/>
            <wp:effectExtent l="0" t="0" r="0" b="0"/>
            <wp:docPr id="332510366" name="Imagen 3325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5">
                      <a:extLst>
                        <a:ext uri="{28A0092B-C50C-407E-A947-70E740481C1C}">
                          <a14:useLocalDpi xmlns:a14="http://schemas.microsoft.com/office/drawing/2010/main" val="0"/>
                        </a:ext>
                      </a:extLst>
                    </a:blip>
                    <a:srcRect b="6760"/>
                    <a:stretch/>
                  </pic:blipFill>
                  <pic:spPr bwMode="auto">
                    <a:xfrm>
                      <a:off x="0" y="0"/>
                      <a:ext cx="3525260" cy="3240277"/>
                    </a:xfrm>
                    <a:prstGeom prst="rect">
                      <a:avLst/>
                    </a:prstGeom>
                    <a:noFill/>
                    <a:ln>
                      <a:noFill/>
                    </a:ln>
                    <a:extLst>
                      <a:ext uri="{53640926-AAD7-44D8-BBD7-CCE9431645EC}">
                        <a14:shadowObscured xmlns:a14="http://schemas.microsoft.com/office/drawing/2010/main"/>
                      </a:ext>
                    </a:extLst>
                  </pic:spPr>
                </pic:pic>
              </a:graphicData>
            </a:graphic>
          </wp:inline>
        </w:drawing>
      </w:r>
      <w:r w:rsidRPr="13E39B42">
        <w:rPr>
          <w:rFonts w:eastAsia="Times New Roman" w:cs="Arial"/>
          <w:color w:val="000000" w:themeColor="text1"/>
          <w:lang w:eastAsia="es-MX"/>
        </w:rPr>
        <w:fldChar w:fldCharType="end"/>
      </w:r>
      <w:r w:rsidR="13E39B42" w:rsidRPr="13E39B42">
        <w:rPr>
          <w:rFonts w:eastAsia="Times New Roman" w:cs="Arial"/>
          <w:lang w:eastAsia="es-MX"/>
        </w:rPr>
        <w:t xml:space="preserve">                </w:t>
      </w:r>
    </w:p>
    <w:p w14:paraId="0ECB44A8" w14:textId="77777777" w:rsidR="00A36AF6" w:rsidRPr="00A36AF6" w:rsidRDefault="00A36AF6" w:rsidP="006D5861">
      <w:pPr>
        <w:spacing w:after="0" w:line="240" w:lineRule="auto"/>
        <w:jc w:val="left"/>
        <w:rPr>
          <w:rFonts w:eastAsia="Times New Roman" w:cs="Arial"/>
          <w:szCs w:val="24"/>
          <w:lang w:eastAsia="es-MX"/>
        </w:rPr>
      </w:pPr>
    </w:p>
    <w:p w14:paraId="2715AD29" w14:textId="31658F6E" w:rsidR="00A36AF6" w:rsidRPr="00F84275" w:rsidRDefault="00A36AF6" w:rsidP="00163D54">
      <w:pPr>
        <w:pStyle w:val="Prrafodelista"/>
        <w:numPr>
          <w:ilvl w:val="4"/>
          <w:numId w:val="19"/>
        </w:numPr>
        <w:spacing w:after="0" w:line="240" w:lineRule="auto"/>
        <w:jc w:val="left"/>
        <w:rPr>
          <w:rFonts w:eastAsia="Times New Roman" w:cs="Arial"/>
          <w:color w:val="000000"/>
          <w:szCs w:val="24"/>
          <w:lang w:eastAsia="es-MX"/>
        </w:rPr>
      </w:pPr>
      <w:r w:rsidRPr="00F84275">
        <w:rPr>
          <w:rFonts w:eastAsia="Times New Roman" w:cs="Arial"/>
          <w:color w:val="000000"/>
          <w:szCs w:val="24"/>
          <w:lang w:eastAsia="es-MX"/>
        </w:rPr>
        <w:t>Mapeo de los campos origen con los Destino. </w:t>
      </w:r>
    </w:p>
    <w:p w14:paraId="12A9F1A3" w14:textId="2DBC456C" w:rsidR="0053030E" w:rsidRPr="0053030E" w:rsidRDefault="0053030E" w:rsidP="0053030E">
      <w:pPr>
        <w:pStyle w:val="Descripcin"/>
        <w:jc w:val="center"/>
        <w:rPr>
          <w:rFonts w:eastAsia="Times New Roman" w:cs="Arial"/>
          <w:color w:val="auto"/>
          <w:sz w:val="24"/>
          <w:szCs w:val="24"/>
          <w:lang w:eastAsia="es-MX"/>
        </w:rPr>
      </w:pPr>
      <w:bookmarkStart w:id="106" w:name="_Toc151316090"/>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55</w:t>
      </w:r>
      <w:r w:rsidRPr="0053030E">
        <w:rPr>
          <w:color w:val="auto"/>
          <w:sz w:val="24"/>
          <w:szCs w:val="24"/>
        </w:rPr>
        <w:fldChar w:fldCharType="end"/>
      </w:r>
      <w:r w:rsidRPr="0053030E">
        <w:rPr>
          <w:color w:val="auto"/>
          <w:sz w:val="24"/>
          <w:szCs w:val="24"/>
        </w:rPr>
        <w:t>.Mapeo- Connection Manager, para la dimensión</w:t>
      </w:r>
      <w:bookmarkEnd w:id="106"/>
    </w:p>
    <w:p w14:paraId="05A0C65B" w14:textId="77777777" w:rsidR="00A36AF6" w:rsidRPr="00A36AF6" w:rsidRDefault="00A36AF6" w:rsidP="006D5861">
      <w:pPr>
        <w:spacing w:after="0" w:line="240" w:lineRule="auto"/>
        <w:jc w:val="left"/>
        <w:rPr>
          <w:rFonts w:eastAsia="Times New Roman" w:cs="Arial"/>
          <w:szCs w:val="24"/>
          <w:lang w:eastAsia="es-MX"/>
        </w:rPr>
      </w:pPr>
    </w:p>
    <w:p w14:paraId="3DA7A33B" w14:textId="02B98516"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"https://lh7-us.googleusercontent.com/QJ_CbUr6Fb84Tuqmy65RYBorBDb068v4Ma2YdNz_tpAsVdq4H_6i0YWUN_G1HH6FwuUz2XZPHLoqFgSR-ChS9JlILZtcBd9I-ivo38RNxMQSoXus5uB00So1-z2tE3Nmlbn-nCDRzhPt6e-wQjqQBQ"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52837D88" wp14:editId="2D565124">
            <wp:extent cx="3565024" cy="3146746"/>
            <wp:effectExtent l="0" t="0" r="0" b="0"/>
            <wp:docPr id="1512193678" name="Imagen 15121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6">
                      <a:extLst>
                        <a:ext uri="{28A0092B-C50C-407E-A947-70E740481C1C}">
                          <a14:useLocalDpi xmlns:a14="http://schemas.microsoft.com/office/drawing/2010/main" val="0"/>
                        </a:ext>
                      </a:extLst>
                    </a:blip>
                    <a:srcRect l="-285" b="7313"/>
                    <a:stretch/>
                  </pic:blipFill>
                  <pic:spPr bwMode="auto">
                    <a:xfrm>
                      <a:off x="0" y="0"/>
                      <a:ext cx="3571676" cy="3152618"/>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632DE593" w14:textId="72388E01" w:rsidR="00A36AF6" w:rsidRPr="00865BD0"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Ejecución del Data Flow. </w:t>
      </w:r>
    </w:p>
    <w:p w14:paraId="2B47E466" w14:textId="77777777" w:rsidR="00865BD0" w:rsidRPr="00F84275" w:rsidRDefault="00865BD0" w:rsidP="00865BD0">
      <w:pPr>
        <w:pStyle w:val="Prrafodelista"/>
        <w:spacing w:after="0" w:line="240" w:lineRule="auto"/>
        <w:ind w:left="1080"/>
        <w:jc w:val="left"/>
        <w:rPr>
          <w:rFonts w:eastAsia="Times New Roman" w:cs="Arial"/>
          <w:szCs w:val="24"/>
          <w:lang w:eastAsia="es-MX"/>
        </w:rPr>
      </w:pPr>
    </w:p>
    <w:p w14:paraId="41AEB5C5" w14:textId="2F26D6C9" w:rsidR="00A36AF6" w:rsidRPr="00A36AF6" w:rsidRDefault="0053030E" w:rsidP="0053030E">
      <w:pPr>
        <w:pStyle w:val="Descripcin"/>
        <w:jc w:val="center"/>
        <w:rPr>
          <w:rFonts w:eastAsia="Times New Roman" w:cs="Arial"/>
          <w:szCs w:val="24"/>
          <w:lang w:eastAsia="es-MX"/>
        </w:rPr>
      </w:pPr>
      <w:bookmarkStart w:id="107" w:name="_Toc151316091"/>
      <w:r w:rsidRPr="0053030E">
        <w:rPr>
          <w:color w:val="auto"/>
          <w:sz w:val="24"/>
          <w:szCs w:val="24"/>
        </w:rPr>
        <w:lastRenderedPageBreak/>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56</w:t>
      </w:r>
      <w:r w:rsidRPr="0053030E">
        <w:rPr>
          <w:color w:val="auto"/>
          <w:sz w:val="24"/>
          <w:szCs w:val="24"/>
        </w:rPr>
        <w:fldChar w:fldCharType="end"/>
      </w:r>
      <w:r w:rsidRPr="0053030E">
        <w:rPr>
          <w:color w:val="auto"/>
          <w:sz w:val="24"/>
          <w:szCs w:val="24"/>
        </w:rPr>
        <w:t>. DataFlow, para la dimensión</w:t>
      </w:r>
      <w:r w:rsidR="00A36AF6" w:rsidRPr="00A36AF6">
        <w:rPr>
          <w:rFonts w:eastAsia="Times New Roman" w:cs="Arial"/>
          <w:color w:val="000000"/>
          <w:szCs w:val="24"/>
          <w:lang w:eastAsia="es-MX"/>
        </w:rPr>
        <w:t>.</w:t>
      </w:r>
      <w:bookmarkEnd w:id="107"/>
    </w:p>
    <w:p w14:paraId="66802DBE" w14:textId="77777777" w:rsidR="00A36AF6" w:rsidRPr="00A36AF6" w:rsidRDefault="00A36AF6" w:rsidP="006D5861">
      <w:pPr>
        <w:spacing w:after="0" w:line="240" w:lineRule="auto"/>
        <w:jc w:val="left"/>
        <w:rPr>
          <w:rFonts w:eastAsia="Times New Roman" w:cs="Arial"/>
          <w:szCs w:val="24"/>
          <w:lang w:eastAsia="es-MX"/>
        </w:rPr>
      </w:pPr>
    </w:p>
    <w:p w14:paraId="5E67B06E" w14:textId="4B9DC31C"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"https://lh7-us.googleusercontent.com/wm6hVMu_ikfY3jXebIKy9riFjhHJDmYtmV28WBDzu1pC8Wm0mb_Jn0Ye1Vn6J9KFXbqPUi_WEIiJfN0-cLDSKmK_4fi1a_1iSgakyV-WPb3sXovfSoiOb7RV52nznyL0kxQ-HUey2t6wJZVqHh2kiw"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1973B448" wp14:editId="38941BBB">
            <wp:extent cx="4150995" cy="2567736"/>
            <wp:effectExtent l="0" t="0" r="1905" b="4445"/>
            <wp:docPr id="1265996610" name="Imagen 12659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60206" cy="2573434"/>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4AE86711" w14:textId="77777777" w:rsidR="00A36AF6" w:rsidRPr="00A36AF6" w:rsidRDefault="00A36AF6" w:rsidP="006D5861">
      <w:pPr>
        <w:spacing w:after="240" w:line="240" w:lineRule="auto"/>
        <w:jc w:val="left"/>
        <w:rPr>
          <w:rFonts w:eastAsia="Times New Roman" w:cs="Arial"/>
          <w:szCs w:val="24"/>
          <w:lang w:eastAsia="es-MX"/>
        </w:rPr>
      </w:pPr>
    </w:p>
    <w:p w14:paraId="50C6E1B9" w14:textId="3392911C"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Validación de ejecución Correcta, validando los campos de la dimensión. </w:t>
      </w:r>
    </w:p>
    <w:p w14:paraId="50896764" w14:textId="77777777" w:rsidR="0053030E" w:rsidRDefault="0053030E" w:rsidP="006D5861">
      <w:pPr>
        <w:spacing w:after="0" w:line="240" w:lineRule="auto"/>
        <w:jc w:val="center"/>
        <w:rPr>
          <w:rFonts w:eastAsia="Times New Roman" w:cs="Arial"/>
          <w:i/>
          <w:iCs/>
          <w:color w:val="000000"/>
          <w:szCs w:val="24"/>
          <w:lang w:eastAsia="es-MX"/>
        </w:rPr>
      </w:pPr>
    </w:p>
    <w:p w14:paraId="1F75D70A" w14:textId="647CEF4B" w:rsidR="0053030E" w:rsidRPr="0053030E" w:rsidRDefault="0053030E" w:rsidP="0053030E">
      <w:pPr>
        <w:pStyle w:val="Descripcin"/>
        <w:jc w:val="center"/>
        <w:rPr>
          <w:rFonts w:eastAsia="Times New Roman" w:cs="Arial"/>
          <w:i w:val="0"/>
          <w:iCs w:val="0"/>
          <w:color w:val="auto"/>
          <w:sz w:val="24"/>
          <w:szCs w:val="24"/>
          <w:lang w:eastAsia="es-MX"/>
        </w:rPr>
      </w:pPr>
      <w:bookmarkStart w:id="108" w:name="_Toc151316092"/>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57</w:t>
      </w:r>
      <w:r w:rsidRPr="0053030E">
        <w:rPr>
          <w:color w:val="auto"/>
          <w:sz w:val="24"/>
          <w:szCs w:val="24"/>
        </w:rPr>
        <w:fldChar w:fldCharType="end"/>
      </w:r>
      <w:r w:rsidRPr="0053030E">
        <w:rPr>
          <w:color w:val="auto"/>
          <w:sz w:val="24"/>
          <w:szCs w:val="24"/>
        </w:rPr>
        <w:t>. Prueba SQL para la dimensión</w:t>
      </w:r>
      <w:bookmarkEnd w:id="108"/>
    </w:p>
    <w:p w14:paraId="13204DE6" w14:textId="42505912"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"https://lh7-us.googleusercontent.com/HQwInsPl-W1qaJnO27jByDj4H1xaOQK_A8CUSfk9A-HkSCiKWbbmyCy3XivlBRfK6wCATQEagQUCBOcnaXNWWyMxIkhfbvsmmhzBC3mEAZWh96xV4O4_K82yIVJkOz56z2QRjUc_eLm9X8ls4diu2w"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06D7FAE3" wp14:editId="7ABDF72E">
            <wp:extent cx="3073863" cy="3246120"/>
            <wp:effectExtent l="0" t="0" r="0" b="0"/>
            <wp:docPr id="500335856" name="Imagen 5003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8">
                      <a:extLst>
                        <a:ext uri="{28A0092B-C50C-407E-A947-70E740481C1C}">
                          <a14:useLocalDpi xmlns:a14="http://schemas.microsoft.com/office/drawing/2010/main" val="0"/>
                        </a:ext>
                      </a:extLst>
                    </a:blip>
                    <a:srcRect b="15341"/>
                    <a:stretch/>
                  </pic:blipFill>
                  <pic:spPr bwMode="auto">
                    <a:xfrm>
                      <a:off x="0" y="0"/>
                      <a:ext cx="3087640" cy="3260669"/>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59592A40" w14:textId="7329D219" w:rsidR="00A36AF6" w:rsidRPr="00A36AF6" w:rsidRDefault="00A36AF6" w:rsidP="00163D54">
      <w:pPr>
        <w:pStyle w:val="Ttulo2"/>
        <w:numPr>
          <w:ilvl w:val="2"/>
          <w:numId w:val="19"/>
        </w:numPr>
        <w:rPr>
          <w:rFonts w:eastAsia="Times New Roman"/>
          <w:lang w:eastAsia="es-MX"/>
        </w:rPr>
      </w:pPr>
      <w:bookmarkStart w:id="109" w:name="_Toc151316030"/>
      <w:r w:rsidRPr="00A36AF6">
        <w:rPr>
          <w:rFonts w:eastAsia="Times New Roman"/>
          <w:lang w:eastAsia="es-MX"/>
        </w:rPr>
        <w:lastRenderedPageBreak/>
        <w:t>Dimensión Resultados</w:t>
      </w:r>
      <w:bookmarkEnd w:id="109"/>
    </w:p>
    <w:p w14:paraId="4CB6ADD8" w14:textId="77777777" w:rsidR="00A36AF6" w:rsidRPr="00A36AF6" w:rsidRDefault="00A36AF6" w:rsidP="006D5861">
      <w:pPr>
        <w:spacing w:after="0" w:line="240" w:lineRule="auto"/>
        <w:jc w:val="left"/>
        <w:rPr>
          <w:rFonts w:eastAsia="Times New Roman" w:cs="Arial"/>
          <w:szCs w:val="24"/>
          <w:lang w:eastAsia="es-MX"/>
        </w:rPr>
      </w:pPr>
      <w:r w:rsidRPr="00A36AF6">
        <w:rPr>
          <w:rFonts w:eastAsia="Times New Roman" w:cs="Arial"/>
          <w:color w:val="000000"/>
          <w:szCs w:val="24"/>
          <w:lang w:eastAsia="es-MX"/>
        </w:rPr>
        <w:t>Dimensión enfocada a la caracterización del resultado.</w:t>
      </w:r>
    </w:p>
    <w:p w14:paraId="17381415" w14:textId="5B8DEF5D" w:rsidR="00A36AF6" w:rsidRPr="00F84275" w:rsidRDefault="00A36AF6" w:rsidP="00163D54">
      <w:pPr>
        <w:pStyle w:val="Prrafodelista"/>
        <w:numPr>
          <w:ilvl w:val="3"/>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Creación de la tabla por el siguiente script. </w:t>
      </w:r>
    </w:p>
    <w:p w14:paraId="5D673096" w14:textId="77777777" w:rsidR="00A36AF6" w:rsidRPr="00A36AF6" w:rsidRDefault="00A36AF6" w:rsidP="006D5861">
      <w:pPr>
        <w:spacing w:after="0" w:line="240" w:lineRule="auto"/>
        <w:jc w:val="left"/>
        <w:rPr>
          <w:rFonts w:eastAsia="Times New Roman" w:cs="Arial"/>
          <w:szCs w:val="24"/>
          <w:lang w:eastAsia="es-MX"/>
        </w:rPr>
      </w:pPr>
    </w:p>
    <w:p w14:paraId="5ABFC4DB"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SELECT DISTINCT </w:t>
      </w:r>
      <w:r w:rsidRPr="009A4981">
        <w:rPr>
          <w:rFonts w:ascii="Consolas" w:eastAsia="Times New Roman" w:hAnsi="Consolas" w:cs="Arial"/>
          <w:color w:val="FFFFFF"/>
          <w:sz w:val="18"/>
          <w:szCs w:val="18"/>
          <w:lang w:val="en-US" w:eastAsia="es-MX"/>
        </w:rPr>
        <w:t xml:space="preserve">STR_DESEMP_INGLES </w:t>
      </w:r>
      <w:r w:rsidRPr="009A4981">
        <w:rPr>
          <w:rFonts w:ascii="Consolas" w:eastAsia="Times New Roman" w:hAnsi="Consolas" w:cs="Arial"/>
          <w:color w:val="569CD6"/>
          <w:sz w:val="18"/>
          <w:szCs w:val="18"/>
          <w:lang w:val="en-US" w:eastAsia="es-MX"/>
        </w:rPr>
        <w:t>AS DESEMPENO_INGLES,</w:t>
      </w:r>
    </w:p>
    <w:p w14:paraId="09EFE1A6"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CASE</w:t>
      </w:r>
    </w:p>
    <w:p w14:paraId="52B059D9"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INT_PUNT_INGLES </w:t>
      </w:r>
      <w:r w:rsidRPr="009A4981">
        <w:rPr>
          <w:rFonts w:ascii="Consolas" w:eastAsia="Times New Roman" w:hAnsi="Consolas" w:cs="Arial"/>
          <w:color w:val="569CD6"/>
          <w:sz w:val="18"/>
          <w:szCs w:val="18"/>
          <w:lang w:val="en-US" w:eastAsia="es-MX"/>
        </w:rPr>
        <w:t xml:space="preserve">&gt;=0 AND </w:t>
      </w:r>
      <w:r w:rsidRPr="009A4981">
        <w:rPr>
          <w:rFonts w:ascii="Consolas" w:eastAsia="Times New Roman" w:hAnsi="Consolas" w:cs="Arial"/>
          <w:color w:val="FFFFFF"/>
          <w:sz w:val="18"/>
          <w:szCs w:val="18"/>
          <w:lang w:val="en-US" w:eastAsia="es-MX"/>
        </w:rPr>
        <w:t xml:space="preserve">INT_PUNT_INGLES </w:t>
      </w:r>
      <w:r w:rsidRPr="009A4981">
        <w:rPr>
          <w:rFonts w:ascii="Consolas" w:eastAsia="Times New Roman" w:hAnsi="Consolas" w:cs="Arial"/>
          <w:color w:val="569CD6"/>
          <w:sz w:val="18"/>
          <w:szCs w:val="18"/>
          <w:lang w:val="en-US" w:eastAsia="es-MX"/>
        </w:rPr>
        <w:t>&lt;=25 THEN 1</w:t>
      </w:r>
    </w:p>
    <w:p w14:paraId="5273AAAE"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INT_PUNT_INGLES </w:t>
      </w:r>
      <w:r w:rsidRPr="009A4981">
        <w:rPr>
          <w:rFonts w:ascii="Consolas" w:eastAsia="Times New Roman" w:hAnsi="Consolas" w:cs="Arial"/>
          <w:color w:val="569CD6"/>
          <w:sz w:val="18"/>
          <w:szCs w:val="18"/>
          <w:lang w:val="en-US" w:eastAsia="es-MX"/>
        </w:rPr>
        <w:t xml:space="preserve">&gt;=26 AND </w:t>
      </w:r>
      <w:r w:rsidRPr="009A4981">
        <w:rPr>
          <w:rFonts w:ascii="Consolas" w:eastAsia="Times New Roman" w:hAnsi="Consolas" w:cs="Arial"/>
          <w:color w:val="FFFFFF"/>
          <w:sz w:val="18"/>
          <w:szCs w:val="18"/>
          <w:lang w:val="en-US" w:eastAsia="es-MX"/>
        </w:rPr>
        <w:t xml:space="preserve">INT_PUNT_INGLES </w:t>
      </w:r>
      <w:r w:rsidRPr="009A4981">
        <w:rPr>
          <w:rFonts w:ascii="Consolas" w:eastAsia="Times New Roman" w:hAnsi="Consolas" w:cs="Arial"/>
          <w:color w:val="569CD6"/>
          <w:sz w:val="18"/>
          <w:szCs w:val="18"/>
          <w:lang w:val="en-US" w:eastAsia="es-MX"/>
        </w:rPr>
        <w:t>&lt;=50 THEN 2</w:t>
      </w:r>
    </w:p>
    <w:p w14:paraId="3A67AEAD"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INT_PUNT_INGLES </w:t>
      </w:r>
      <w:r w:rsidRPr="009A4981">
        <w:rPr>
          <w:rFonts w:ascii="Consolas" w:eastAsia="Times New Roman" w:hAnsi="Consolas" w:cs="Arial"/>
          <w:color w:val="569CD6"/>
          <w:sz w:val="18"/>
          <w:szCs w:val="18"/>
          <w:lang w:val="en-US" w:eastAsia="es-MX"/>
        </w:rPr>
        <w:t xml:space="preserve">&gt;=51 AND </w:t>
      </w:r>
      <w:r w:rsidRPr="009A4981">
        <w:rPr>
          <w:rFonts w:ascii="Consolas" w:eastAsia="Times New Roman" w:hAnsi="Consolas" w:cs="Arial"/>
          <w:color w:val="FFFFFF"/>
          <w:sz w:val="18"/>
          <w:szCs w:val="18"/>
          <w:lang w:val="en-US" w:eastAsia="es-MX"/>
        </w:rPr>
        <w:t xml:space="preserve">INT_PUNT_INGLES </w:t>
      </w:r>
      <w:r w:rsidRPr="009A4981">
        <w:rPr>
          <w:rFonts w:ascii="Consolas" w:eastAsia="Times New Roman" w:hAnsi="Consolas" w:cs="Arial"/>
          <w:color w:val="569CD6"/>
          <w:sz w:val="18"/>
          <w:szCs w:val="18"/>
          <w:lang w:val="en-US" w:eastAsia="es-MX"/>
        </w:rPr>
        <w:t>&lt;=75 THEN 3</w:t>
      </w:r>
    </w:p>
    <w:p w14:paraId="36A4F80B"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ELSE 4</w:t>
      </w:r>
    </w:p>
    <w:p w14:paraId="71CC85A0"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END AS </w:t>
      </w:r>
      <w:r w:rsidRPr="009A4981">
        <w:rPr>
          <w:rFonts w:ascii="Consolas" w:eastAsia="Times New Roman" w:hAnsi="Consolas" w:cs="Arial"/>
          <w:color w:val="FFFFFF"/>
          <w:sz w:val="18"/>
          <w:szCs w:val="18"/>
          <w:lang w:val="en-US" w:eastAsia="es-MX"/>
        </w:rPr>
        <w:t>PUNT_INGLES</w:t>
      </w:r>
      <w:r w:rsidRPr="009A4981">
        <w:rPr>
          <w:rFonts w:ascii="Consolas" w:eastAsia="Times New Roman" w:hAnsi="Consolas" w:cs="Arial"/>
          <w:color w:val="569CD6"/>
          <w:sz w:val="18"/>
          <w:szCs w:val="18"/>
          <w:lang w:val="en-US" w:eastAsia="es-MX"/>
        </w:rPr>
        <w:t>,</w:t>
      </w:r>
    </w:p>
    <w:p w14:paraId="4E2F3DD7"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CASE</w:t>
      </w:r>
    </w:p>
    <w:p w14:paraId="05643E8C"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INT_PUNT_MATEMATICAS </w:t>
      </w:r>
      <w:r w:rsidRPr="009A4981">
        <w:rPr>
          <w:rFonts w:ascii="Consolas" w:eastAsia="Times New Roman" w:hAnsi="Consolas" w:cs="Arial"/>
          <w:color w:val="569CD6"/>
          <w:sz w:val="18"/>
          <w:szCs w:val="18"/>
          <w:lang w:val="en-US" w:eastAsia="es-MX"/>
        </w:rPr>
        <w:t xml:space="preserve">&gt;=0 AND </w:t>
      </w:r>
      <w:r w:rsidRPr="009A4981">
        <w:rPr>
          <w:rFonts w:ascii="Consolas" w:eastAsia="Times New Roman" w:hAnsi="Consolas" w:cs="Arial"/>
          <w:color w:val="FFFFFF"/>
          <w:sz w:val="18"/>
          <w:szCs w:val="18"/>
          <w:lang w:val="en-US" w:eastAsia="es-MX"/>
        </w:rPr>
        <w:t xml:space="preserve">INT_PUNT_MATEMATICAS </w:t>
      </w:r>
      <w:r w:rsidRPr="009A4981">
        <w:rPr>
          <w:rFonts w:ascii="Consolas" w:eastAsia="Times New Roman" w:hAnsi="Consolas" w:cs="Arial"/>
          <w:color w:val="569CD6"/>
          <w:sz w:val="18"/>
          <w:szCs w:val="18"/>
          <w:lang w:val="en-US" w:eastAsia="es-MX"/>
        </w:rPr>
        <w:t>&lt;=25 THEN 1</w:t>
      </w:r>
    </w:p>
    <w:p w14:paraId="71C02160"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INT_PUNT_MATEMATICAS </w:t>
      </w:r>
      <w:r w:rsidRPr="009A4981">
        <w:rPr>
          <w:rFonts w:ascii="Consolas" w:eastAsia="Times New Roman" w:hAnsi="Consolas" w:cs="Arial"/>
          <w:color w:val="569CD6"/>
          <w:sz w:val="18"/>
          <w:szCs w:val="18"/>
          <w:lang w:val="en-US" w:eastAsia="es-MX"/>
        </w:rPr>
        <w:t xml:space="preserve">&gt;=26 AND </w:t>
      </w:r>
      <w:r w:rsidRPr="009A4981">
        <w:rPr>
          <w:rFonts w:ascii="Consolas" w:eastAsia="Times New Roman" w:hAnsi="Consolas" w:cs="Arial"/>
          <w:color w:val="FFFFFF"/>
          <w:sz w:val="18"/>
          <w:szCs w:val="18"/>
          <w:lang w:val="en-US" w:eastAsia="es-MX"/>
        </w:rPr>
        <w:t xml:space="preserve">INT_PUNT_MATEMATICAS </w:t>
      </w:r>
      <w:r w:rsidRPr="009A4981">
        <w:rPr>
          <w:rFonts w:ascii="Consolas" w:eastAsia="Times New Roman" w:hAnsi="Consolas" w:cs="Arial"/>
          <w:color w:val="569CD6"/>
          <w:sz w:val="18"/>
          <w:szCs w:val="18"/>
          <w:lang w:val="en-US" w:eastAsia="es-MX"/>
        </w:rPr>
        <w:t>&lt;=50 THEN 2</w:t>
      </w:r>
    </w:p>
    <w:p w14:paraId="72CD59A1"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INT_PUNT_MATEMATICAS </w:t>
      </w:r>
      <w:r w:rsidRPr="009A4981">
        <w:rPr>
          <w:rFonts w:ascii="Consolas" w:eastAsia="Times New Roman" w:hAnsi="Consolas" w:cs="Arial"/>
          <w:color w:val="569CD6"/>
          <w:sz w:val="18"/>
          <w:szCs w:val="18"/>
          <w:lang w:val="en-US" w:eastAsia="es-MX"/>
        </w:rPr>
        <w:t xml:space="preserve">&gt;=51 AND </w:t>
      </w:r>
      <w:r w:rsidRPr="009A4981">
        <w:rPr>
          <w:rFonts w:ascii="Consolas" w:eastAsia="Times New Roman" w:hAnsi="Consolas" w:cs="Arial"/>
          <w:color w:val="FFFFFF"/>
          <w:sz w:val="18"/>
          <w:szCs w:val="18"/>
          <w:lang w:val="en-US" w:eastAsia="es-MX"/>
        </w:rPr>
        <w:t xml:space="preserve">INT_PUNT_MATEMATICAS </w:t>
      </w:r>
      <w:r w:rsidRPr="009A4981">
        <w:rPr>
          <w:rFonts w:ascii="Consolas" w:eastAsia="Times New Roman" w:hAnsi="Consolas" w:cs="Arial"/>
          <w:color w:val="569CD6"/>
          <w:sz w:val="18"/>
          <w:szCs w:val="18"/>
          <w:lang w:val="en-US" w:eastAsia="es-MX"/>
        </w:rPr>
        <w:t>&lt;=75 THEN 3</w:t>
      </w:r>
    </w:p>
    <w:p w14:paraId="4AF47C22"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ELSE 4</w:t>
      </w:r>
    </w:p>
    <w:p w14:paraId="204B0DEE"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END AS </w:t>
      </w:r>
      <w:r w:rsidRPr="009A4981">
        <w:rPr>
          <w:rFonts w:ascii="Consolas" w:eastAsia="Times New Roman" w:hAnsi="Consolas" w:cs="Arial"/>
          <w:color w:val="FFFFFF"/>
          <w:sz w:val="18"/>
          <w:szCs w:val="18"/>
          <w:lang w:val="en-US" w:eastAsia="es-MX"/>
        </w:rPr>
        <w:t>PUNT_MATEMATICAS</w:t>
      </w:r>
      <w:r w:rsidRPr="009A4981">
        <w:rPr>
          <w:rFonts w:ascii="Consolas" w:eastAsia="Times New Roman" w:hAnsi="Consolas" w:cs="Arial"/>
          <w:color w:val="569CD6"/>
          <w:sz w:val="18"/>
          <w:szCs w:val="18"/>
          <w:lang w:val="en-US" w:eastAsia="es-MX"/>
        </w:rPr>
        <w:t>,</w:t>
      </w:r>
    </w:p>
    <w:p w14:paraId="7A621450"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CASE</w:t>
      </w:r>
    </w:p>
    <w:p w14:paraId="1FB22B63"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INT_PUNT_SOCIALES_CIUDADANAS </w:t>
      </w:r>
      <w:r w:rsidRPr="009A4981">
        <w:rPr>
          <w:rFonts w:ascii="Consolas" w:eastAsia="Times New Roman" w:hAnsi="Consolas" w:cs="Arial"/>
          <w:color w:val="569CD6"/>
          <w:sz w:val="18"/>
          <w:szCs w:val="18"/>
          <w:lang w:val="en-US" w:eastAsia="es-MX"/>
        </w:rPr>
        <w:t xml:space="preserve">&gt;=0 AND </w:t>
      </w:r>
      <w:r w:rsidRPr="009A4981">
        <w:rPr>
          <w:rFonts w:ascii="Consolas" w:eastAsia="Times New Roman" w:hAnsi="Consolas" w:cs="Arial"/>
          <w:color w:val="FFFFFF"/>
          <w:sz w:val="18"/>
          <w:szCs w:val="18"/>
          <w:lang w:val="en-US" w:eastAsia="es-MX"/>
        </w:rPr>
        <w:t xml:space="preserve">INT_PUNT_SOCIALES_CIUDADANAS </w:t>
      </w:r>
      <w:r w:rsidRPr="009A4981">
        <w:rPr>
          <w:rFonts w:ascii="Consolas" w:eastAsia="Times New Roman" w:hAnsi="Consolas" w:cs="Arial"/>
          <w:color w:val="569CD6"/>
          <w:sz w:val="18"/>
          <w:szCs w:val="18"/>
          <w:lang w:val="en-US" w:eastAsia="es-MX"/>
        </w:rPr>
        <w:t>&lt;=25 THEN 1</w:t>
      </w:r>
    </w:p>
    <w:p w14:paraId="11374537"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INT_PUNT_SOCIALES_CIUDADANAS </w:t>
      </w:r>
      <w:r w:rsidRPr="009A4981">
        <w:rPr>
          <w:rFonts w:ascii="Consolas" w:eastAsia="Times New Roman" w:hAnsi="Consolas" w:cs="Arial"/>
          <w:color w:val="569CD6"/>
          <w:sz w:val="18"/>
          <w:szCs w:val="18"/>
          <w:lang w:val="en-US" w:eastAsia="es-MX"/>
        </w:rPr>
        <w:t xml:space="preserve">&gt;=26 AND </w:t>
      </w:r>
      <w:r w:rsidRPr="009A4981">
        <w:rPr>
          <w:rFonts w:ascii="Consolas" w:eastAsia="Times New Roman" w:hAnsi="Consolas" w:cs="Arial"/>
          <w:color w:val="FFFFFF"/>
          <w:sz w:val="18"/>
          <w:szCs w:val="18"/>
          <w:lang w:val="en-US" w:eastAsia="es-MX"/>
        </w:rPr>
        <w:t xml:space="preserve">INT_PUNT_SOCIALES_CIUDADANAS </w:t>
      </w:r>
      <w:r w:rsidRPr="009A4981">
        <w:rPr>
          <w:rFonts w:ascii="Consolas" w:eastAsia="Times New Roman" w:hAnsi="Consolas" w:cs="Arial"/>
          <w:color w:val="569CD6"/>
          <w:sz w:val="18"/>
          <w:szCs w:val="18"/>
          <w:lang w:val="en-US" w:eastAsia="es-MX"/>
        </w:rPr>
        <w:t>&lt;=50 THEN 2</w:t>
      </w:r>
    </w:p>
    <w:p w14:paraId="10671711"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INT_PUNT_SOCIALES_CIUDADANAS </w:t>
      </w:r>
      <w:r w:rsidRPr="009A4981">
        <w:rPr>
          <w:rFonts w:ascii="Consolas" w:eastAsia="Times New Roman" w:hAnsi="Consolas" w:cs="Arial"/>
          <w:color w:val="569CD6"/>
          <w:sz w:val="18"/>
          <w:szCs w:val="18"/>
          <w:lang w:val="en-US" w:eastAsia="es-MX"/>
        </w:rPr>
        <w:t xml:space="preserve">&gt;=51 AND </w:t>
      </w:r>
      <w:r w:rsidRPr="009A4981">
        <w:rPr>
          <w:rFonts w:ascii="Consolas" w:eastAsia="Times New Roman" w:hAnsi="Consolas" w:cs="Arial"/>
          <w:color w:val="FFFFFF"/>
          <w:sz w:val="18"/>
          <w:szCs w:val="18"/>
          <w:lang w:val="en-US" w:eastAsia="es-MX"/>
        </w:rPr>
        <w:t xml:space="preserve">INT_PUNT_SOCIALES_CIUDADANAS </w:t>
      </w:r>
      <w:r w:rsidRPr="009A4981">
        <w:rPr>
          <w:rFonts w:ascii="Consolas" w:eastAsia="Times New Roman" w:hAnsi="Consolas" w:cs="Arial"/>
          <w:color w:val="569CD6"/>
          <w:sz w:val="18"/>
          <w:szCs w:val="18"/>
          <w:lang w:val="en-US" w:eastAsia="es-MX"/>
        </w:rPr>
        <w:t>&lt;=75 THEN 3</w:t>
      </w:r>
    </w:p>
    <w:p w14:paraId="5DEC909C"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ELSE 4</w:t>
      </w:r>
    </w:p>
    <w:p w14:paraId="57749BAB"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END AS </w:t>
      </w:r>
      <w:r w:rsidRPr="009A4981">
        <w:rPr>
          <w:rFonts w:ascii="Consolas" w:eastAsia="Times New Roman" w:hAnsi="Consolas" w:cs="Arial"/>
          <w:color w:val="FFFFFF"/>
          <w:sz w:val="18"/>
          <w:szCs w:val="18"/>
          <w:lang w:val="en-US" w:eastAsia="es-MX"/>
        </w:rPr>
        <w:t>PUNT_SOCIALES_CIUDADAS</w:t>
      </w:r>
      <w:r w:rsidRPr="009A4981">
        <w:rPr>
          <w:rFonts w:ascii="Consolas" w:eastAsia="Times New Roman" w:hAnsi="Consolas" w:cs="Arial"/>
          <w:color w:val="569CD6"/>
          <w:sz w:val="18"/>
          <w:szCs w:val="18"/>
          <w:lang w:val="en-US" w:eastAsia="es-MX"/>
        </w:rPr>
        <w:t>,</w:t>
      </w:r>
    </w:p>
    <w:p w14:paraId="2F84D7A6"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CASE</w:t>
      </w:r>
    </w:p>
    <w:p w14:paraId="1651BDB2"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INT_PUNT_LECTURA_CRITICA </w:t>
      </w:r>
      <w:r w:rsidRPr="009A4981">
        <w:rPr>
          <w:rFonts w:ascii="Consolas" w:eastAsia="Times New Roman" w:hAnsi="Consolas" w:cs="Arial"/>
          <w:color w:val="569CD6"/>
          <w:sz w:val="18"/>
          <w:szCs w:val="18"/>
          <w:lang w:val="en-US" w:eastAsia="es-MX"/>
        </w:rPr>
        <w:t xml:space="preserve">&gt;=0 AND </w:t>
      </w:r>
      <w:r w:rsidRPr="009A4981">
        <w:rPr>
          <w:rFonts w:ascii="Consolas" w:eastAsia="Times New Roman" w:hAnsi="Consolas" w:cs="Arial"/>
          <w:color w:val="FFFFFF"/>
          <w:sz w:val="18"/>
          <w:szCs w:val="18"/>
          <w:lang w:val="en-US" w:eastAsia="es-MX"/>
        </w:rPr>
        <w:t xml:space="preserve">INT_PUNT_LECTURA_CRITICA </w:t>
      </w:r>
      <w:r w:rsidRPr="009A4981">
        <w:rPr>
          <w:rFonts w:ascii="Consolas" w:eastAsia="Times New Roman" w:hAnsi="Consolas" w:cs="Arial"/>
          <w:color w:val="569CD6"/>
          <w:sz w:val="18"/>
          <w:szCs w:val="18"/>
          <w:lang w:val="en-US" w:eastAsia="es-MX"/>
        </w:rPr>
        <w:t>&lt;=25 THEN 1</w:t>
      </w:r>
    </w:p>
    <w:p w14:paraId="58E70697"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INT_PUNT_LECTURA_CRITICA </w:t>
      </w:r>
      <w:r w:rsidRPr="009A4981">
        <w:rPr>
          <w:rFonts w:ascii="Consolas" w:eastAsia="Times New Roman" w:hAnsi="Consolas" w:cs="Arial"/>
          <w:color w:val="569CD6"/>
          <w:sz w:val="18"/>
          <w:szCs w:val="18"/>
          <w:lang w:val="en-US" w:eastAsia="es-MX"/>
        </w:rPr>
        <w:t xml:space="preserve">&gt;=26 AND </w:t>
      </w:r>
      <w:r w:rsidRPr="009A4981">
        <w:rPr>
          <w:rFonts w:ascii="Consolas" w:eastAsia="Times New Roman" w:hAnsi="Consolas" w:cs="Arial"/>
          <w:color w:val="FFFFFF"/>
          <w:sz w:val="18"/>
          <w:szCs w:val="18"/>
          <w:lang w:val="en-US" w:eastAsia="es-MX"/>
        </w:rPr>
        <w:t xml:space="preserve">INT_PUNT_LECTURA_CRITICA </w:t>
      </w:r>
      <w:r w:rsidRPr="009A4981">
        <w:rPr>
          <w:rFonts w:ascii="Consolas" w:eastAsia="Times New Roman" w:hAnsi="Consolas" w:cs="Arial"/>
          <w:color w:val="569CD6"/>
          <w:sz w:val="18"/>
          <w:szCs w:val="18"/>
          <w:lang w:val="en-US" w:eastAsia="es-MX"/>
        </w:rPr>
        <w:t>&lt;=50 THEN 2</w:t>
      </w:r>
    </w:p>
    <w:p w14:paraId="31F4C026"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WHEN </w:t>
      </w:r>
      <w:r w:rsidRPr="009A4981">
        <w:rPr>
          <w:rFonts w:ascii="Consolas" w:eastAsia="Times New Roman" w:hAnsi="Consolas" w:cs="Arial"/>
          <w:color w:val="FFFFFF"/>
          <w:sz w:val="18"/>
          <w:szCs w:val="18"/>
          <w:lang w:val="en-US" w:eastAsia="es-MX"/>
        </w:rPr>
        <w:t xml:space="preserve">INT_PUNT_LECTURA_CRITICA </w:t>
      </w:r>
      <w:r w:rsidRPr="009A4981">
        <w:rPr>
          <w:rFonts w:ascii="Consolas" w:eastAsia="Times New Roman" w:hAnsi="Consolas" w:cs="Arial"/>
          <w:color w:val="569CD6"/>
          <w:sz w:val="18"/>
          <w:szCs w:val="18"/>
          <w:lang w:val="en-US" w:eastAsia="es-MX"/>
        </w:rPr>
        <w:t xml:space="preserve">&gt;=51 AND </w:t>
      </w:r>
      <w:r w:rsidRPr="009A4981">
        <w:rPr>
          <w:rFonts w:ascii="Consolas" w:eastAsia="Times New Roman" w:hAnsi="Consolas" w:cs="Arial"/>
          <w:color w:val="FFFFFF"/>
          <w:sz w:val="18"/>
          <w:szCs w:val="18"/>
          <w:lang w:val="en-US" w:eastAsia="es-MX"/>
        </w:rPr>
        <w:t xml:space="preserve">INT_PUNT_LECTURA_CRITICA </w:t>
      </w:r>
      <w:r w:rsidRPr="009A4981">
        <w:rPr>
          <w:rFonts w:ascii="Consolas" w:eastAsia="Times New Roman" w:hAnsi="Consolas" w:cs="Arial"/>
          <w:color w:val="569CD6"/>
          <w:sz w:val="18"/>
          <w:szCs w:val="18"/>
          <w:lang w:val="en-US" w:eastAsia="es-MX"/>
        </w:rPr>
        <w:t>&lt;=75 THEN 3</w:t>
      </w:r>
    </w:p>
    <w:p w14:paraId="157C3DDC"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ELSE 4</w:t>
      </w:r>
    </w:p>
    <w:p w14:paraId="5A5DE268"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xml:space="preserve"> END AS </w:t>
      </w:r>
      <w:r w:rsidRPr="009A4981">
        <w:rPr>
          <w:rFonts w:ascii="Consolas" w:eastAsia="Times New Roman" w:hAnsi="Consolas" w:cs="Arial"/>
          <w:color w:val="FFFFFF"/>
          <w:sz w:val="18"/>
          <w:szCs w:val="18"/>
          <w:lang w:val="en-US" w:eastAsia="es-MX"/>
        </w:rPr>
        <w:t>PUNT_LECTURA_CRITICA</w:t>
      </w:r>
      <w:r w:rsidRPr="009A4981">
        <w:rPr>
          <w:rFonts w:ascii="Consolas" w:eastAsia="Times New Roman" w:hAnsi="Consolas" w:cs="Arial"/>
          <w:color w:val="569CD6"/>
          <w:sz w:val="18"/>
          <w:szCs w:val="18"/>
          <w:lang w:val="en-US" w:eastAsia="es-MX"/>
        </w:rPr>
        <w:t>,</w:t>
      </w:r>
    </w:p>
    <w:p w14:paraId="5EC3A68B"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val="en-US" w:eastAsia="es-MX"/>
        </w:rPr>
        <w:t> </w:t>
      </w:r>
      <w:r w:rsidRPr="009A4981">
        <w:rPr>
          <w:rFonts w:ascii="Consolas" w:eastAsia="Times New Roman" w:hAnsi="Consolas" w:cs="Arial"/>
          <w:color w:val="FFFFFF"/>
          <w:sz w:val="18"/>
          <w:szCs w:val="18"/>
          <w:lang w:val="en-US" w:eastAsia="es-MX"/>
        </w:rPr>
        <w:t xml:space="preserve">INT_PUNT_GLOBAL </w:t>
      </w:r>
      <w:r w:rsidRPr="009A4981">
        <w:rPr>
          <w:rFonts w:ascii="Consolas" w:eastAsia="Times New Roman" w:hAnsi="Consolas" w:cs="Arial"/>
          <w:color w:val="569CD6"/>
          <w:sz w:val="18"/>
          <w:szCs w:val="18"/>
          <w:lang w:val="en-US" w:eastAsia="es-MX"/>
        </w:rPr>
        <w:t xml:space="preserve">AS </w:t>
      </w:r>
      <w:r w:rsidRPr="009A4981">
        <w:rPr>
          <w:rFonts w:ascii="Consolas" w:eastAsia="Times New Roman" w:hAnsi="Consolas" w:cs="Arial"/>
          <w:color w:val="FFFFFF"/>
          <w:sz w:val="18"/>
          <w:szCs w:val="18"/>
          <w:lang w:val="en-US" w:eastAsia="es-MX"/>
        </w:rPr>
        <w:t>INT_PUNT_GLOBAL</w:t>
      </w:r>
    </w:p>
    <w:p w14:paraId="12D8F884"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eastAsia="es-MX"/>
        </w:rPr>
      </w:pPr>
      <w:r w:rsidRPr="009A4981">
        <w:rPr>
          <w:rFonts w:ascii="Consolas" w:eastAsia="Times New Roman" w:hAnsi="Consolas" w:cs="Arial"/>
          <w:color w:val="569CD6"/>
          <w:sz w:val="18"/>
          <w:szCs w:val="18"/>
          <w:lang w:val="en-US" w:eastAsia="es-MX"/>
        </w:rPr>
        <w:t> </w:t>
      </w:r>
      <w:r w:rsidRPr="009A4981">
        <w:rPr>
          <w:rFonts w:ascii="Consolas" w:eastAsia="Times New Roman" w:hAnsi="Consolas" w:cs="Arial"/>
          <w:color w:val="569CD6"/>
          <w:sz w:val="18"/>
          <w:szCs w:val="18"/>
          <w:lang w:eastAsia="es-MX"/>
        </w:rPr>
        <w:t>FROM DBO.RESULTADOS SABER 11</w:t>
      </w:r>
    </w:p>
    <w:p w14:paraId="28C2A783" w14:textId="77777777" w:rsidR="00A36AF6" w:rsidRPr="00A36AF6" w:rsidRDefault="00A36AF6" w:rsidP="006D5861">
      <w:pPr>
        <w:shd w:val="clear" w:color="auto" w:fill="000000"/>
        <w:spacing w:after="0" w:line="240" w:lineRule="auto"/>
        <w:jc w:val="left"/>
        <w:rPr>
          <w:rFonts w:eastAsia="Times New Roman" w:cs="Arial"/>
          <w:szCs w:val="24"/>
          <w:lang w:eastAsia="es-MX"/>
        </w:rPr>
      </w:pPr>
    </w:p>
    <w:p w14:paraId="4EA111F9" w14:textId="77777777" w:rsidR="00A36AF6" w:rsidRPr="00A36AF6" w:rsidRDefault="00A36AF6" w:rsidP="006D5861">
      <w:pPr>
        <w:spacing w:after="0" w:line="240" w:lineRule="auto"/>
        <w:jc w:val="left"/>
        <w:rPr>
          <w:rFonts w:eastAsia="Times New Roman" w:cs="Arial"/>
          <w:szCs w:val="24"/>
          <w:lang w:eastAsia="es-MX"/>
        </w:rPr>
      </w:pPr>
    </w:p>
    <w:p w14:paraId="143B5EF1" w14:textId="1E7DEA0E"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Creación del script de consulta de la data en la data warehouse.</w:t>
      </w:r>
    </w:p>
    <w:p w14:paraId="44B60317" w14:textId="77777777" w:rsidR="00A36AF6" w:rsidRPr="009A4981" w:rsidRDefault="00A36AF6" w:rsidP="006D5861">
      <w:pPr>
        <w:shd w:val="clear" w:color="auto" w:fill="1E1E1E"/>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569CD6"/>
          <w:sz w:val="18"/>
          <w:szCs w:val="18"/>
          <w:lang w:eastAsia="es-MX"/>
        </w:rPr>
        <w:t> </w:t>
      </w:r>
      <w:r w:rsidRPr="009A4981">
        <w:rPr>
          <w:rFonts w:ascii="Consolas" w:eastAsia="Times New Roman" w:hAnsi="Consolas" w:cs="Arial"/>
          <w:color w:val="569CD6"/>
          <w:sz w:val="18"/>
          <w:szCs w:val="18"/>
          <w:lang w:val="en-US" w:eastAsia="es-MX"/>
        </w:rPr>
        <w:t>SELECT</w:t>
      </w:r>
      <w:r w:rsidRPr="009A4981">
        <w:rPr>
          <w:rFonts w:ascii="Consolas" w:eastAsia="Times New Roman" w:hAnsi="Consolas" w:cs="Arial"/>
          <w:color w:val="FFFFFF"/>
          <w:sz w:val="18"/>
          <w:szCs w:val="18"/>
          <w:lang w:val="en-US" w:eastAsia="es-MX"/>
        </w:rPr>
        <w:t xml:space="preserve"> STR_DESEMP_INGLES </w:t>
      </w:r>
      <w:r w:rsidRPr="009A4981">
        <w:rPr>
          <w:rFonts w:ascii="Consolas" w:eastAsia="Times New Roman" w:hAnsi="Consolas" w:cs="Arial"/>
          <w:color w:val="569CD6"/>
          <w:sz w:val="18"/>
          <w:szCs w:val="18"/>
          <w:lang w:val="en-US" w:eastAsia="es-MX"/>
        </w:rPr>
        <w:t>AS</w:t>
      </w:r>
      <w:r w:rsidRPr="009A4981">
        <w:rPr>
          <w:rFonts w:ascii="Consolas" w:eastAsia="Times New Roman" w:hAnsi="Consolas" w:cs="Arial"/>
          <w:color w:val="FFFFFF"/>
          <w:sz w:val="18"/>
          <w:szCs w:val="18"/>
          <w:lang w:val="en-US" w:eastAsia="es-MX"/>
        </w:rPr>
        <w:t xml:space="preserve"> DESEMPENO_INGLES,</w:t>
      </w:r>
    </w:p>
    <w:p w14:paraId="15A16465"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FFFFFF"/>
          <w:sz w:val="18"/>
          <w:szCs w:val="18"/>
          <w:lang w:val="en-US" w:eastAsia="es-MX"/>
        </w:rPr>
        <w:t xml:space="preserve">  INT_PUNT_INGLES </w:t>
      </w:r>
      <w:r w:rsidRPr="009A4981">
        <w:rPr>
          <w:rFonts w:ascii="Consolas" w:eastAsia="Times New Roman" w:hAnsi="Consolas" w:cs="Arial"/>
          <w:color w:val="569CD6"/>
          <w:sz w:val="18"/>
          <w:szCs w:val="18"/>
          <w:lang w:val="en-US" w:eastAsia="es-MX"/>
        </w:rPr>
        <w:t>AS</w:t>
      </w:r>
      <w:r w:rsidRPr="009A4981">
        <w:rPr>
          <w:rFonts w:ascii="Consolas" w:eastAsia="Times New Roman" w:hAnsi="Consolas" w:cs="Arial"/>
          <w:color w:val="FFFFFF"/>
          <w:sz w:val="18"/>
          <w:szCs w:val="18"/>
          <w:lang w:val="en-US" w:eastAsia="es-MX"/>
        </w:rPr>
        <w:t xml:space="preserve"> PUNT_INGLES,</w:t>
      </w:r>
    </w:p>
    <w:p w14:paraId="6B9544C4"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FFFFFF"/>
          <w:sz w:val="18"/>
          <w:szCs w:val="18"/>
          <w:lang w:val="en-US" w:eastAsia="es-MX"/>
        </w:rPr>
        <w:t xml:space="preserve">  INT_PUNT_MATEMATICAS </w:t>
      </w:r>
      <w:r w:rsidRPr="009A4981">
        <w:rPr>
          <w:rFonts w:ascii="Consolas" w:eastAsia="Times New Roman" w:hAnsi="Consolas" w:cs="Arial"/>
          <w:color w:val="569CD6"/>
          <w:sz w:val="18"/>
          <w:szCs w:val="18"/>
          <w:lang w:val="en-US" w:eastAsia="es-MX"/>
        </w:rPr>
        <w:t>AS</w:t>
      </w:r>
      <w:r w:rsidRPr="009A4981">
        <w:rPr>
          <w:rFonts w:ascii="Consolas" w:eastAsia="Times New Roman" w:hAnsi="Consolas" w:cs="Arial"/>
          <w:color w:val="FFFFFF"/>
          <w:sz w:val="18"/>
          <w:szCs w:val="18"/>
          <w:lang w:val="en-US" w:eastAsia="es-MX"/>
        </w:rPr>
        <w:t xml:space="preserve"> PUNT_MATEMATICAS,</w:t>
      </w:r>
    </w:p>
    <w:p w14:paraId="587BF762"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eastAsia="es-MX"/>
        </w:rPr>
      </w:pPr>
      <w:r w:rsidRPr="009A4981">
        <w:rPr>
          <w:rFonts w:ascii="Consolas" w:eastAsia="Times New Roman" w:hAnsi="Consolas" w:cs="Arial"/>
          <w:color w:val="FFFFFF"/>
          <w:sz w:val="18"/>
          <w:szCs w:val="18"/>
          <w:lang w:val="en-US" w:eastAsia="es-MX"/>
        </w:rPr>
        <w:t>  </w:t>
      </w:r>
      <w:r w:rsidRPr="009A4981">
        <w:rPr>
          <w:rFonts w:ascii="Consolas" w:eastAsia="Times New Roman" w:hAnsi="Consolas" w:cs="Arial"/>
          <w:color w:val="FFFFFF"/>
          <w:sz w:val="18"/>
          <w:szCs w:val="18"/>
          <w:lang w:eastAsia="es-MX"/>
        </w:rPr>
        <w:t xml:space="preserve">INT_PUNT_SOCIALES_CIUDADANAS </w:t>
      </w:r>
      <w:r w:rsidRPr="009A4981">
        <w:rPr>
          <w:rFonts w:ascii="Consolas" w:eastAsia="Times New Roman" w:hAnsi="Consolas" w:cs="Arial"/>
          <w:color w:val="569CD6"/>
          <w:sz w:val="18"/>
          <w:szCs w:val="18"/>
          <w:lang w:eastAsia="es-MX"/>
        </w:rPr>
        <w:t>AS</w:t>
      </w:r>
      <w:r w:rsidRPr="009A4981">
        <w:rPr>
          <w:rFonts w:ascii="Consolas" w:eastAsia="Times New Roman" w:hAnsi="Consolas" w:cs="Arial"/>
          <w:color w:val="FFFFFF"/>
          <w:sz w:val="18"/>
          <w:szCs w:val="18"/>
          <w:lang w:eastAsia="es-MX"/>
        </w:rPr>
        <w:t xml:space="preserve"> PUNT_SOCIALES_CIUDADAS,</w:t>
      </w:r>
    </w:p>
    <w:p w14:paraId="26CE3EE6"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FFFFFF"/>
          <w:sz w:val="18"/>
          <w:szCs w:val="18"/>
          <w:lang w:eastAsia="es-MX"/>
        </w:rPr>
        <w:t>  </w:t>
      </w:r>
      <w:r w:rsidRPr="009A4981">
        <w:rPr>
          <w:rFonts w:ascii="Consolas" w:eastAsia="Times New Roman" w:hAnsi="Consolas" w:cs="Arial"/>
          <w:color w:val="FFFFFF"/>
          <w:sz w:val="18"/>
          <w:szCs w:val="18"/>
          <w:lang w:val="en-US" w:eastAsia="es-MX"/>
        </w:rPr>
        <w:t xml:space="preserve">INT_PUNT_C_NATURALES </w:t>
      </w:r>
      <w:r w:rsidRPr="009A4981">
        <w:rPr>
          <w:rFonts w:ascii="Consolas" w:eastAsia="Times New Roman" w:hAnsi="Consolas" w:cs="Arial"/>
          <w:color w:val="569CD6"/>
          <w:sz w:val="18"/>
          <w:szCs w:val="18"/>
          <w:lang w:val="en-US" w:eastAsia="es-MX"/>
        </w:rPr>
        <w:t>AS</w:t>
      </w:r>
      <w:r w:rsidRPr="009A4981">
        <w:rPr>
          <w:rFonts w:ascii="Consolas" w:eastAsia="Times New Roman" w:hAnsi="Consolas" w:cs="Arial"/>
          <w:color w:val="FFFFFF"/>
          <w:sz w:val="18"/>
          <w:szCs w:val="18"/>
          <w:lang w:val="en-US" w:eastAsia="es-MX"/>
        </w:rPr>
        <w:t xml:space="preserve"> PUNT_C_NATURALES,</w:t>
      </w:r>
    </w:p>
    <w:p w14:paraId="514FBE4B"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eastAsia="es-MX"/>
        </w:rPr>
      </w:pPr>
      <w:r w:rsidRPr="009A4981">
        <w:rPr>
          <w:rFonts w:ascii="Consolas" w:eastAsia="Times New Roman" w:hAnsi="Consolas" w:cs="Arial"/>
          <w:color w:val="FFFFFF"/>
          <w:sz w:val="18"/>
          <w:szCs w:val="18"/>
          <w:lang w:val="en-US" w:eastAsia="es-MX"/>
        </w:rPr>
        <w:t>  </w:t>
      </w:r>
      <w:r w:rsidRPr="009A4981">
        <w:rPr>
          <w:rFonts w:ascii="Consolas" w:eastAsia="Times New Roman" w:hAnsi="Consolas" w:cs="Arial"/>
          <w:color w:val="FFFFFF"/>
          <w:sz w:val="18"/>
          <w:szCs w:val="18"/>
          <w:lang w:eastAsia="es-MX"/>
        </w:rPr>
        <w:t xml:space="preserve">INT_PUNT_LECTURA_CRITICA </w:t>
      </w:r>
      <w:r w:rsidRPr="009A4981">
        <w:rPr>
          <w:rFonts w:ascii="Consolas" w:eastAsia="Times New Roman" w:hAnsi="Consolas" w:cs="Arial"/>
          <w:color w:val="569CD6"/>
          <w:sz w:val="18"/>
          <w:szCs w:val="18"/>
          <w:lang w:eastAsia="es-MX"/>
        </w:rPr>
        <w:t>AS</w:t>
      </w:r>
      <w:r w:rsidRPr="009A4981">
        <w:rPr>
          <w:rFonts w:ascii="Consolas" w:eastAsia="Times New Roman" w:hAnsi="Consolas" w:cs="Arial"/>
          <w:color w:val="FFFFFF"/>
          <w:sz w:val="18"/>
          <w:szCs w:val="18"/>
          <w:lang w:eastAsia="es-MX"/>
        </w:rPr>
        <w:t xml:space="preserve"> PUNT_LECTURA_CRITICA,</w:t>
      </w:r>
    </w:p>
    <w:p w14:paraId="7B441AAF"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FFFFFF"/>
          <w:sz w:val="18"/>
          <w:szCs w:val="18"/>
          <w:lang w:eastAsia="es-MX"/>
        </w:rPr>
        <w:t>  </w:t>
      </w:r>
      <w:r w:rsidRPr="009A4981">
        <w:rPr>
          <w:rFonts w:ascii="Consolas" w:eastAsia="Times New Roman" w:hAnsi="Consolas" w:cs="Arial"/>
          <w:color w:val="FFFFFF"/>
          <w:sz w:val="18"/>
          <w:szCs w:val="18"/>
          <w:lang w:val="en-US" w:eastAsia="es-MX"/>
        </w:rPr>
        <w:t xml:space="preserve">INT_PUNT_GLOBAL </w:t>
      </w:r>
      <w:r w:rsidRPr="009A4981">
        <w:rPr>
          <w:rFonts w:ascii="Consolas" w:eastAsia="Times New Roman" w:hAnsi="Consolas" w:cs="Arial"/>
          <w:color w:val="569CD6"/>
          <w:sz w:val="18"/>
          <w:szCs w:val="18"/>
          <w:lang w:val="en-US" w:eastAsia="es-MX"/>
        </w:rPr>
        <w:t>AS</w:t>
      </w:r>
      <w:r w:rsidRPr="009A4981">
        <w:rPr>
          <w:rFonts w:ascii="Consolas" w:eastAsia="Times New Roman" w:hAnsi="Consolas" w:cs="Arial"/>
          <w:color w:val="FFFFFF"/>
          <w:sz w:val="18"/>
          <w:szCs w:val="18"/>
          <w:lang w:val="en-US" w:eastAsia="es-MX"/>
        </w:rPr>
        <w:t xml:space="preserve"> INT_PUNT_GLOBAL</w:t>
      </w:r>
    </w:p>
    <w:p w14:paraId="284CF082" w14:textId="1E430592" w:rsidR="007B4A53" w:rsidRPr="009A4981" w:rsidRDefault="00A36AF6" w:rsidP="006D5861">
      <w:pPr>
        <w:shd w:val="clear" w:color="auto" w:fill="000000"/>
        <w:spacing w:after="0" w:line="240" w:lineRule="auto"/>
        <w:jc w:val="left"/>
        <w:rPr>
          <w:rFonts w:ascii="Consolas" w:eastAsia="Times New Roman" w:hAnsi="Consolas" w:cs="Arial"/>
          <w:color w:val="FFFFFF"/>
          <w:sz w:val="18"/>
          <w:szCs w:val="18"/>
          <w:lang w:eastAsia="es-MX"/>
        </w:rPr>
      </w:pPr>
      <w:r w:rsidRPr="009A4981">
        <w:rPr>
          <w:rFonts w:ascii="Consolas" w:eastAsia="Times New Roman" w:hAnsi="Consolas" w:cs="Arial"/>
          <w:color w:val="569CD6"/>
          <w:sz w:val="18"/>
          <w:szCs w:val="18"/>
          <w:lang w:eastAsia="es-MX"/>
        </w:rPr>
        <w:t>FROM</w:t>
      </w:r>
      <w:r w:rsidRPr="009A4981">
        <w:rPr>
          <w:rFonts w:ascii="Consolas" w:eastAsia="Times New Roman" w:hAnsi="Consolas" w:cs="Arial"/>
          <w:color w:val="FFFFFF"/>
          <w:sz w:val="18"/>
          <w:szCs w:val="18"/>
          <w:lang w:eastAsia="es-MX"/>
        </w:rPr>
        <w:t xml:space="preserve"> DBO.RESULTADOS_SABER_11;</w:t>
      </w:r>
    </w:p>
    <w:p w14:paraId="1561F7CE" w14:textId="77777777" w:rsidR="007B4A53" w:rsidRDefault="007B4A53" w:rsidP="006D5861">
      <w:pPr>
        <w:spacing w:after="0" w:line="240" w:lineRule="auto"/>
        <w:jc w:val="left"/>
        <w:rPr>
          <w:rFonts w:eastAsia="Times New Roman" w:cs="Arial"/>
          <w:color w:val="000000"/>
          <w:szCs w:val="24"/>
          <w:lang w:eastAsia="es-MX"/>
        </w:rPr>
      </w:pPr>
    </w:p>
    <w:p w14:paraId="406564A5" w14:textId="3022E2A0"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Creación del script para castear los valores nulos</w:t>
      </w:r>
    </w:p>
    <w:p w14:paraId="0CD2F69F"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2E75B5"/>
          <w:sz w:val="18"/>
          <w:szCs w:val="18"/>
          <w:lang w:val="en-US" w:eastAsia="es-MX"/>
        </w:rPr>
        <w:t>SELECT DISTINCT</w:t>
      </w:r>
    </w:p>
    <w:p w14:paraId="144BDBB9"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FFFFFF"/>
          <w:sz w:val="18"/>
          <w:szCs w:val="18"/>
          <w:lang w:val="en-US" w:eastAsia="es-MX"/>
        </w:rPr>
        <w:t>   </w:t>
      </w:r>
      <w:r w:rsidRPr="009A4981">
        <w:rPr>
          <w:rFonts w:ascii="Consolas" w:eastAsia="Times New Roman" w:hAnsi="Consolas" w:cs="Arial"/>
          <w:color w:val="2E75B5"/>
          <w:sz w:val="18"/>
          <w:szCs w:val="18"/>
          <w:lang w:val="en-US" w:eastAsia="es-MX"/>
        </w:rPr>
        <w:t>CAST</w:t>
      </w:r>
      <w:r w:rsidRPr="009A4981">
        <w:rPr>
          <w:rFonts w:ascii="Consolas" w:eastAsia="Times New Roman" w:hAnsi="Consolas" w:cs="Arial"/>
          <w:color w:val="FFFFFF"/>
          <w:sz w:val="18"/>
          <w:szCs w:val="18"/>
          <w:lang w:val="en-US" w:eastAsia="es-MX"/>
        </w:rPr>
        <w:t xml:space="preserve">('N/A' AS NVARCHAR(2)) </w:t>
      </w:r>
      <w:r w:rsidRPr="009A4981">
        <w:rPr>
          <w:rFonts w:ascii="Consolas" w:eastAsia="Times New Roman" w:hAnsi="Consolas" w:cs="Arial"/>
          <w:color w:val="2E75B5"/>
          <w:sz w:val="18"/>
          <w:szCs w:val="18"/>
          <w:lang w:val="en-US" w:eastAsia="es-MX"/>
        </w:rPr>
        <w:t xml:space="preserve">AS </w:t>
      </w:r>
      <w:r w:rsidRPr="009A4981">
        <w:rPr>
          <w:rFonts w:ascii="Consolas" w:eastAsia="Times New Roman" w:hAnsi="Consolas" w:cs="Arial"/>
          <w:color w:val="FFFFFF"/>
          <w:sz w:val="18"/>
          <w:szCs w:val="18"/>
          <w:lang w:val="en-US" w:eastAsia="es-MX"/>
        </w:rPr>
        <w:t>DESEMPENO_INGLES,</w:t>
      </w:r>
    </w:p>
    <w:p w14:paraId="3D391742"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FFFFFF"/>
          <w:sz w:val="18"/>
          <w:szCs w:val="18"/>
          <w:lang w:val="en-US" w:eastAsia="es-MX"/>
        </w:rPr>
        <w:t xml:space="preserve">  -1 </w:t>
      </w:r>
      <w:r w:rsidRPr="009A4981">
        <w:rPr>
          <w:rFonts w:ascii="Consolas" w:eastAsia="Times New Roman" w:hAnsi="Consolas" w:cs="Arial"/>
          <w:color w:val="2E75B5"/>
          <w:sz w:val="18"/>
          <w:szCs w:val="18"/>
          <w:lang w:val="en-US" w:eastAsia="es-MX"/>
        </w:rPr>
        <w:t xml:space="preserve">AS </w:t>
      </w:r>
      <w:r w:rsidRPr="009A4981">
        <w:rPr>
          <w:rFonts w:ascii="Consolas" w:eastAsia="Times New Roman" w:hAnsi="Consolas" w:cs="Arial"/>
          <w:color w:val="FFFFFF"/>
          <w:sz w:val="18"/>
          <w:szCs w:val="18"/>
          <w:lang w:val="en-US" w:eastAsia="es-MX"/>
        </w:rPr>
        <w:t>PUNT_INGLES,</w:t>
      </w:r>
    </w:p>
    <w:p w14:paraId="523E0AA7" w14:textId="77777777" w:rsidR="00A36AF6" w:rsidRPr="002A33B6" w:rsidRDefault="00A36AF6" w:rsidP="006D5861">
      <w:pPr>
        <w:shd w:val="clear" w:color="auto" w:fill="000000"/>
        <w:spacing w:after="0" w:line="240" w:lineRule="auto"/>
        <w:jc w:val="left"/>
        <w:rPr>
          <w:rFonts w:ascii="Consolas" w:eastAsia="Times New Roman" w:hAnsi="Consolas" w:cs="Arial"/>
          <w:sz w:val="18"/>
          <w:szCs w:val="18"/>
          <w:lang w:val="en-US" w:eastAsia="es-MX"/>
        </w:rPr>
      </w:pPr>
      <w:r w:rsidRPr="009A4981">
        <w:rPr>
          <w:rFonts w:ascii="Consolas" w:eastAsia="Times New Roman" w:hAnsi="Consolas" w:cs="Arial"/>
          <w:color w:val="FFFFFF"/>
          <w:sz w:val="18"/>
          <w:szCs w:val="18"/>
          <w:lang w:val="en-US" w:eastAsia="es-MX"/>
        </w:rPr>
        <w:t>  </w:t>
      </w:r>
      <w:r w:rsidRPr="002A33B6">
        <w:rPr>
          <w:rFonts w:ascii="Consolas" w:eastAsia="Times New Roman" w:hAnsi="Consolas" w:cs="Arial"/>
          <w:color w:val="FFFFFF"/>
          <w:sz w:val="18"/>
          <w:szCs w:val="18"/>
          <w:lang w:val="en-US" w:eastAsia="es-MX"/>
        </w:rPr>
        <w:t xml:space="preserve">-1 </w:t>
      </w:r>
      <w:r w:rsidRPr="002A33B6">
        <w:rPr>
          <w:rFonts w:ascii="Consolas" w:eastAsia="Times New Roman" w:hAnsi="Consolas" w:cs="Arial"/>
          <w:color w:val="2E75B5"/>
          <w:sz w:val="18"/>
          <w:szCs w:val="18"/>
          <w:lang w:val="en-US" w:eastAsia="es-MX"/>
        </w:rPr>
        <w:t xml:space="preserve">AS </w:t>
      </w:r>
      <w:r w:rsidRPr="002A33B6">
        <w:rPr>
          <w:rFonts w:ascii="Consolas" w:eastAsia="Times New Roman" w:hAnsi="Consolas" w:cs="Arial"/>
          <w:color w:val="FFFFFF"/>
          <w:sz w:val="18"/>
          <w:szCs w:val="18"/>
          <w:lang w:val="en-US" w:eastAsia="es-MX"/>
        </w:rPr>
        <w:t>PUNT_MATEMATICAS,</w:t>
      </w:r>
    </w:p>
    <w:p w14:paraId="312B940B"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eastAsia="es-MX"/>
        </w:rPr>
      </w:pPr>
      <w:r w:rsidRPr="002A33B6">
        <w:rPr>
          <w:rFonts w:ascii="Consolas" w:eastAsia="Times New Roman" w:hAnsi="Consolas" w:cs="Arial"/>
          <w:color w:val="FFFFFF"/>
          <w:sz w:val="18"/>
          <w:szCs w:val="18"/>
          <w:lang w:val="en-US" w:eastAsia="es-MX"/>
        </w:rPr>
        <w:t>  </w:t>
      </w:r>
      <w:r w:rsidRPr="009A4981">
        <w:rPr>
          <w:rFonts w:ascii="Consolas" w:eastAsia="Times New Roman" w:hAnsi="Consolas" w:cs="Arial"/>
          <w:color w:val="FFFFFF"/>
          <w:sz w:val="18"/>
          <w:szCs w:val="18"/>
          <w:lang w:eastAsia="es-MX"/>
        </w:rPr>
        <w:t xml:space="preserve">-1 </w:t>
      </w:r>
      <w:r w:rsidRPr="009A4981">
        <w:rPr>
          <w:rFonts w:ascii="Consolas" w:eastAsia="Times New Roman" w:hAnsi="Consolas" w:cs="Arial"/>
          <w:color w:val="2E75B5"/>
          <w:sz w:val="18"/>
          <w:szCs w:val="18"/>
          <w:lang w:eastAsia="es-MX"/>
        </w:rPr>
        <w:t xml:space="preserve">AS </w:t>
      </w:r>
      <w:r w:rsidRPr="009A4981">
        <w:rPr>
          <w:rFonts w:ascii="Consolas" w:eastAsia="Times New Roman" w:hAnsi="Consolas" w:cs="Arial"/>
          <w:color w:val="FFFFFF"/>
          <w:sz w:val="18"/>
          <w:szCs w:val="18"/>
          <w:lang w:eastAsia="es-MX"/>
        </w:rPr>
        <w:t>PUNT_SOCIALES_CIUDADAS,</w:t>
      </w:r>
    </w:p>
    <w:p w14:paraId="6FDB28A2"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eastAsia="es-MX"/>
        </w:rPr>
      </w:pPr>
      <w:r w:rsidRPr="009A4981">
        <w:rPr>
          <w:rFonts w:ascii="Consolas" w:eastAsia="Times New Roman" w:hAnsi="Consolas" w:cs="Arial"/>
          <w:color w:val="FFFFFF"/>
          <w:sz w:val="18"/>
          <w:szCs w:val="18"/>
          <w:lang w:eastAsia="es-MX"/>
        </w:rPr>
        <w:t xml:space="preserve">  -1 </w:t>
      </w:r>
      <w:r w:rsidRPr="009A4981">
        <w:rPr>
          <w:rFonts w:ascii="Consolas" w:eastAsia="Times New Roman" w:hAnsi="Consolas" w:cs="Arial"/>
          <w:color w:val="2E75B5"/>
          <w:sz w:val="18"/>
          <w:szCs w:val="18"/>
          <w:lang w:eastAsia="es-MX"/>
        </w:rPr>
        <w:t xml:space="preserve">AS </w:t>
      </w:r>
      <w:r w:rsidRPr="009A4981">
        <w:rPr>
          <w:rFonts w:ascii="Consolas" w:eastAsia="Times New Roman" w:hAnsi="Consolas" w:cs="Arial"/>
          <w:color w:val="FFFFFF"/>
          <w:sz w:val="18"/>
          <w:szCs w:val="18"/>
          <w:lang w:eastAsia="es-MX"/>
        </w:rPr>
        <w:t>PUNT_C_NATURALES,</w:t>
      </w:r>
    </w:p>
    <w:p w14:paraId="45B2C95C"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eastAsia="es-MX"/>
        </w:rPr>
      </w:pPr>
      <w:r w:rsidRPr="009A4981">
        <w:rPr>
          <w:rFonts w:ascii="Consolas" w:eastAsia="Times New Roman" w:hAnsi="Consolas" w:cs="Arial"/>
          <w:color w:val="FFFFFF"/>
          <w:sz w:val="18"/>
          <w:szCs w:val="18"/>
          <w:lang w:eastAsia="es-MX"/>
        </w:rPr>
        <w:t xml:space="preserve">  -1 </w:t>
      </w:r>
      <w:r w:rsidRPr="009A4981">
        <w:rPr>
          <w:rFonts w:ascii="Consolas" w:eastAsia="Times New Roman" w:hAnsi="Consolas" w:cs="Arial"/>
          <w:color w:val="2E75B5"/>
          <w:sz w:val="18"/>
          <w:szCs w:val="18"/>
          <w:lang w:eastAsia="es-MX"/>
        </w:rPr>
        <w:t xml:space="preserve">AS </w:t>
      </w:r>
      <w:r w:rsidRPr="009A4981">
        <w:rPr>
          <w:rFonts w:ascii="Consolas" w:eastAsia="Times New Roman" w:hAnsi="Consolas" w:cs="Arial"/>
          <w:color w:val="FFFFFF"/>
          <w:sz w:val="18"/>
          <w:szCs w:val="18"/>
          <w:lang w:eastAsia="es-MX"/>
        </w:rPr>
        <w:t>PUNT_LECTURA_CRITICA,</w:t>
      </w:r>
    </w:p>
    <w:p w14:paraId="76E3A7A9"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eastAsia="es-MX"/>
        </w:rPr>
      </w:pPr>
      <w:r w:rsidRPr="009A4981">
        <w:rPr>
          <w:rFonts w:ascii="Consolas" w:eastAsia="Times New Roman" w:hAnsi="Consolas" w:cs="Arial"/>
          <w:color w:val="FFFFFF"/>
          <w:sz w:val="18"/>
          <w:szCs w:val="18"/>
          <w:lang w:eastAsia="es-MX"/>
        </w:rPr>
        <w:t xml:space="preserve">  -1 </w:t>
      </w:r>
      <w:r w:rsidRPr="009A4981">
        <w:rPr>
          <w:rFonts w:ascii="Consolas" w:eastAsia="Times New Roman" w:hAnsi="Consolas" w:cs="Arial"/>
          <w:color w:val="2E75B5"/>
          <w:sz w:val="18"/>
          <w:szCs w:val="18"/>
          <w:lang w:eastAsia="es-MX"/>
        </w:rPr>
        <w:t xml:space="preserve">AS </w:t>
      </w:r>
      <w:r w:rsidRPr="009A4981">
        <w:rPr>
          <w:rFonts w:ascii="Consolas" w:eastAsia="Times New Roman" w:hAnsi="Consolas" w:cs="Arial"/>
          <w:color w:val="FFFFFF"/>
          <w:sz w:val="18"/>
          <w:szCs w:val="18"/>
          <w:lang w:eastAsia="es-MX"/>
        </w:rPr>
        <w:t>INT_PUNT_GLOBAL</w:t>
      </w:r>
    </w:p>
    <w:p w14:paraId="16A3E50D" w14:textId="77777777" w:rsidR="00A36AF6" w:rsidRPr="009A4981" w:rsidRDefault="00A36AF6" w:rsidP="006D5861">
      <w:pPr>
        <w:shd w:val="clear" w:color="auto" w:fill="000000"/>
        <w:spacing w:after="0" w:line="240" w:lineRule="auto"/>
        <w:jc w:val="left"/>
        <w:rPr>
          <w:rFonts w:ascii="Consolas" w:eastAsia="Times New Roman" w:hAnsi="Consolas" w:cs="Arial"/>
          <w:sz w:val="18"/>
          <w:szCs w:val="18"/>
          <w:lang w:eastAsia="es-MX"/>
        </w:rPr>
      </w:pPr>
      <w:r w:rsidRPr="009A4981">
        <w:rPr>
          <w:rFonts w:ascii="Consolas" w:eastAsia="Times New Roman" w:hAnsi="Consolas" w:cs="Arial"/>
          <w:color w:val="2E75B5"/>
          <w:sz w:val="18"/>
          <w:szCs w:val="18"/>
          <w:lang w:eastAsia="es-MX"/>
        </w:rPr>
        <w:t xml:space="preserve">FROM </w:t>
      </w:r>
      <w:r w:rsidRPr="009A4981">
        <w:rPr>
          <w:rFonts w:ascii="Consolas" w:eastAsia="Times New Roman" w:hAnsi="Consolas" w:cs="Arial"/>
          <w:color w:val="FFFFFF"/>
          <w:sz w:val="18"/>
          <w:szCs w:val="18"/>
          <w:lang w:eastAsia="es-MX"/>
        </w:rPr>
        <w:t>dbo.RESULTADOS_SABER_11</w:t>
      </w:r>
    </w:p>
    <w:p w14:paraId="2896D15B" w14:textId="77777777" w:rsidR="00A36AF6" w:rsidRPr="00A36AF6" w:rsidRDefault="00A36AF6" w:rsidP="006D5861">
      <w:pPr>
        <w:spacing w:after="0" w:line="240" w:lineRule="auto"/>
        <w:jc w:val="left"/>
        <w:rPr>
          <w:rFonts w:eastAsia="Times New Roman" w:cs="Arial"/>
          <w:szCs w:val="24"/>
          <w:lang w:eastAsia="es-MX"/>
        </w:rPr>
      </w:pPr>
    </w:p>
    <w:p w14:paraId="3CEA5B4A" w14:textId="31FFAB38"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lastRenderedPageBreak/>
        <w:t>Configuración de los parámetros donde se capta la Data para la dimensión, Source.</w:t>
      </w:r>
    </w:p>
    <w:p w14:paraId="05BCE773" w14:textId="4A923399" w:rsidR="00A36AF6" w:rsidRPr="00A36AF6" w:rsidRDefault="0053030E" w:rsidP="0053030E">
      <w:pPr>
        <w:pStyle w:val="Descripcin"/>
        <w:jc w:val="center"/>
        <w:rPr>
          <w:rFonts w:eastAsia="Times New Roman" w:cs="Arial"/>
          <w:szCs w:val="24"/>
          <w:lang w:eastAsia="es-MX"/>
        </w:rPr>
      </w:pPr>
      <w:bookmarkStart w:id="110" w:name="_Toc151316093"/>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58</w:t>
      </w:r>
      <w:r w:rsidRPr="0053030E">
        <w:rPr>
          <w:color w:val="auto"/>
          <w:sz w:val="24"/>
          <w:szCs w:val="24"/>
        </w:rPr>
        <w:fldChar w:fldCharType="end"/>
      </w:r>
      <w:r w:rsidRPr="0053030E">
        <w:rPr>
          <w:color w:val="auto"/>
          <w:sz w:val="24"/>
          <w:szCs w:val="24"/>
        </w:rPr>
        <w:t>. Source para la dimensión Resultados</w:t>
      </w:r>
      <w:r w:rsidR="00A36AF6" w:rsidRPr="00A36AF6">
        <w:rPr>
          <w:rFonts w:eastAsia="Times New Roman" w:cs="Arial"/>
          <w:color w:val="000000"/>
          <w:szCs w:val="24"/>
          <w:lang w:eastAsia="es-MX"/>
        </w:rPr>
        <w:t>.</w:t>
      </w:r>
      <w:bookmarkEnd w:id="110"/>
    </w:p>
    <w:p w14:paraId="3B07D7C8" w14:textId="1A66DD27"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"https://lh7-us.googleusercontent.com/o6APfeaz0jMu3J-ukcztQj27uY_nR7QSZkBPNcCXnJLsapfJArE0diRF5zZY8B6GXMPFBy_iACBj0FFhDl_WmV2bbsMXVsHagABgDiQIqMKliFHMG47B-rratJDQXDPPJzY1cb-P8t8J6yevZO9zPg"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6C089F1" wp14:editId="35C903A8">
            <wp:extent cx="3163816" cy="2984439"/>
            <wp:effectExtent l="0" t="0" r="0" b="6985"/>
            <wp:docPr id="862482860" name="Imagen 86248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3184" cy="2993276"/>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36EDE58E" w14:textId="77777777" w:rsidR="00A36AF6" w:rsidRPr="00A36AF6" w:rsidRDefault="00A36AF6" w:rsidP="006D5861">
      <w:pPr>
        <w:spacing w:after="0" w:line="240" w:lineRule="auto"/>
        <w:jc w:val="left"/>
        <w:rPr>
          <w:rFonts w:eastAsia="Times New Roman" w:cs="Arial"/>
          <w:szCs w:val="24"/>
          <w:lang w:eastAsia="es-MX"/>
        </w:rPr>
      </w:pPr>
    </w:p>
    <w:p w14:paraId="7CA5E2D6" w14:textId="61629C6D" w:rsidR="0053030E" w:rsidRPr="0053030E" w:rsidRDefault="0053030E" w:rsidP="0053030E">
      <w:pPr>
        <w:pStyle w:val="Descripcin"/>
        <w:jc w:val="center"/>
        <w:rPr>
          <w:rFonts w:eastAsia="Times New Roman" w:cs="Arial"/>
          <w:i w:val="0"/>
          <w:iCs w:val="0"/>
          <w:color w:val="auto"/>
          <w:sz w:val="24"/>
          <w:szCs w:val="24"/>
          <w:lang w:eastAsia="es-MX"/>
        </w:rPr>
      </w:pPr>
      <w:bookmarkStart w:id="111" w:name="_Toc151316094"/>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59</w:t>
      </w:r>
      <w:r w:rsidRPr="0053030E">
        <w:rPr>
          <w:color w:val="auto"/>
          <w:sz w:val="24"/>
          <w:szCs w:val="24"/>
        </w:rPr>
        <w:fldChar w:fldCharType="end"/>
      </w:r>
      <w:r w:rsidRPr="0053030E">
        <w:rPr>
          <w:color w:val="auto"/>
          <w:sz w:val="24"/>
          <w:szCs w:val="24"/>
        </w:rPr>
        <w:t>. Source para el casteo de valores nulos</w:t>
      </w:r>
      <w:bookmarkEnd w:id="111"/>
    </w:p>
    <w:p w14:paraId="2293F02E" w14:textId="407C53C1" w:rsidR="00A36AF6" w:rsidRDefault="00A36AF6" w:rsidP="006D5861">
      <w:pPr>
        <w:spacing w:after="0" w:line="240" w:lineRule="auto"/>
        <w:jc w:val="center"/>
        <w:rPr>
          <w:rFonts w:eastAsia="Times New Roman" w:cs="Arial"/>
          <w:color w:val="000000"/>
          <w:szCs w:val="24"/>
          <w:bdr w:val="none" w:sz="0" w:space="0" w:color="auto" w:frame="1"/>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"https://lh7-us.googleusercontent.com/zvpW2m-7KNPRs-Qt_qK_00U-SPHd994JbXgpvIHJWePd3ZnKW5PTMLsmMnb_gZHN820cDilEkX29N37h2Z8zQkNer0jyfPL0bSvdse1HmBLc-DBLs5D_i48ZX16TzfdrctmX75S1gW3JBhP2RK3XIA"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378B439" wp14:editId="3D502599">
            <wp:extent cx="4015714" cy="3691310"/>
            <wp:effectExtent l="0" t="0" r="4445" b="4445"/>
            <wp:docPr id="1647927340" name="Imagen 164792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1883" cy="3696981"/>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31E14D87" w14:textId="77777777" w:rsidR="009A4981" w:rsidRPr="00A36AF6" w:rsidRDefault="009A4981" w:rsidP="006D5861">
      <w:pPr>
        <w:spacing w:after="0" w:line="240" w:lineRule="auto"/>
        <w:jc w:val="center"/>
        <w:rPr>
          <w:rFonts w:eastAsia="Times New Roman" w:cs="Arial"/>
          <w:szCs w:val="24"/>
          <w:lang w:eastAsia="es-MX"/>
        </w:rPr>
      </w:pPr>
    </w:p>
    <w:p w14:paraId="4BE81F44" w14:textId="3805FBF6" w:rsidR="00A36AF6" w:rsidRPr="0053030E" w:rsidRDefault="0053030E" w:rsidP="0053030E">
      <w:pPr>
        <w:pStyle w:val="Descripcin"/>
        <w:jc w:val="center"/>
        <w:rPr>
          <w:rFonts w:eastAsia="Times New Roman" w:cs="Arial"/>
          <w:color w:val="auto"/>
          <w:sz w:val="24"/>
          <w:szCs w:val="24"/>
          <w:lang w:eastAsia="es-MX"/>
        </w:rPr>
      </w:pPr>
      <w:bookmarkStart w:id="112" w:name="_Toc151316095"/>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60</w:t>
      </w:r>
      <w:r w:rsidRPr="0053030E">
        <w:rPr>
          <w:color w:val="auto"/>
          <w:sz w:val="24"/>
          <w:szCs w:val="24"/>
        </w:rPr>
        <w:fldChar w:fldCharType="end"/>
      </w:r>
      <w:r w:rsidRPr="0053030E">
        <w:rPr>
          <w:color w:val="auto"/>
          <w:sz w:val="24"/>
          <w:szCs w:val="24"/>
        </w:rPr>
        <w:t>. Unión de los datos de la consulta y el casteo de los valores nulos</w:t>
      </w:r>
      <w:bookmarkEnd w:id="112"/>
    </w:p>
    <w:p w14:paraId="23046380" w14:textId="5D72DB2A"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"https://lh7-us.googleusercontent.com/ZsmaIxLlCwBviliR6H889-eXo9VR7lR6MpQYGX_A2KJ96jNajYDHyQ_Pb2_xBST7uwBapys7jTuzE2RUdbm1a2ENxJHueicrpOUzEXpWpUafwzAlUYLFvYzR10E_LufpiaTXmbP5os7HPZXEN03-Pw"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08A6C81A" wp14:editId="0F1A26B2">
            <wp:extent cx="3464818" cy="3182112"/>
            <wp:effectExtent l="0" t="0" r="2540" b="0"/>
            <wp:docPr id="987481026" name="Imagen 98748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5989" cy="3183188"/>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7A69D946" w14:textId="79E08C53"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Creación de la llave a partir de los atributos que tiene la dimensión. </w:t>
      </w:r>
    </w:p>
    <w:p w14:paraId="49C13FF9" w14:textId="77777777" w:rsidR="00A36AF6" w:rsidRPr="00A36AF6" w:rsidRDefault="00A36AF6" w:rsidP="006D5861">
      <w:pPr>
        <w:spacing w:after="0" w:line="240" w:lineRule="auto"/>
        <w:jc w:val="left"/>
        <w:rPr>
          <w:rFonts w:eastAsia="Times New Roman" w:cs="Arial"/>
          <w:szCs w:val="24"/>
          <w:lang w:eastAsia="es-MX"/>
        </w:rPr>
      </w:pPr>
    </w:p>
    <w:p w14:paraId="0701094C" w14:textId="596725CE" w:rsidR="00A36AF6" w:rsidRPr="0053030E" w:rsidRDefault="0053030E" w:rsidP="0053030E">
      <w:pPr>
        <w:pStyle w:val="Descripcin"/>
        <w:jc w:val="center"/>
        <w:rPr>
          <w:rFonts w:eastAsia="Times New Roman" w:cs="Arial"/>
          <w:color w:val="auto"/>
          <w:sz w:val="24"/>
          <w:szCs w:val="24"/>
          <w:lang w:eastAsia="es-MX"/>
        </w:rPr>
      </w:pPr>
      <w:bookmarkStart w:id="113" w:name="_Toc151316096"/>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61</w:t>
      </w:r>
      <w:r w:rsidRPr="0053030E">
        <w:rPr>
          <w:color w:val="auto"/>
          <w:sz w:val="24"/>
          <w:szCs w:val="24"/>
        </w:rPr>
        <w:fldChar w:fldCharType="end"/>
      </w:r>
      <w:r w:rsidRPr="0053030E">
        <w:rPr>
          <w:color w:val="auto"/>
          <w:sz w:val="24"/>
          <w:szCs w:val="24"/>
        </w:rPr>
        <w:t>. Columna derivada para la dimensión Resultados.</w:t>
      </w:r>
      <w:bookmarkEnd w:id="113"/>
    </w:p>
    <w:p w14:paraId="4DCE6646" w14:textId="7349DB88" w:rsidR="00A36AF6" w:rsidRPr="00A36AF6" w:rsidRDefault="009A4981" w:rsidP="006D5861">
      <w:pPr>
        <w:spacing w:after="0" w:line="240" w:lineRule="auto"/>
        <w:jc w:val="center"/>
        <w:rPr>
          <w:rFonts w:eastAsia="Times New Roman" w:cs="Arial"/>
          <w:szCs w:val="24"/>
          <w:lang w:eastAsia="es-MX"/>
        </w:rPr>
      </w:pPr>
      <w:r w:rsidRPr="00D62EDC">
        <w:rPr>
          <w:rFonts w:eastAsia="Times New Roman" w:cs="Arial"/>
          <w:noProof/>
          <w:color w:val="000000"/>
          <w:szCs w:val="24"/>
          <w:bdr w:val="none" w:sz="0" w:space="0" w:color="auto" w:frame="1"/>
          <w:lang w:eastAsia="es-MX"/>
        </w:rPr>
        <w:drawing>
          <wp:inline distT="0" distB="0" distL="0" distR="0" wp14:anchorId="7377E391" wp14:editId="7F6552D0">
            <wp:extent cx="3459226" cy="3428251"/>
            <wp:effectExtent l="0" t="0" r="8255" b="1270"/>
            <wp:docPr id="537750292" name="Imagen 53775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65813" cy="3434779"/>
                    </a:xfrm>
                    <a:prstGeom prst="rect">
                      <a:avLst/>
                    </a:prstGeom>
                    <a:noFill/>
                    <a:ln>
                      <a:noFill/>
                    </a:ln>
                  </pic:spPr>
                </pic:pic>
              </a:graphicData>
            </a:graphic>
          </wp:inline>
        </w:drawing>
      </w:r>
      <w:r w:rsidR="00A36AF6" w:rsidRPr="00A36AF6">
        <w:rPr>
          <w:rFonts w:eastAsia="Times New Roman" w:cs="Arial"/>
          <w:color w:val="000000"/>
          <w:szCs w:val="24"/>
          <w:bdr w:val="none" w:sz="0" w:space="0" w:color="auto" w:frame="1"/>
          <w:lang w:eastAsia="es-MX"/>
        </w:rPr>
        <w:fldChar w:fldCharType="begin"/>
      </w:r>
      <w:r w:rsidR="00A36AF6" w:rsidRPr="00A36AF6">
        <w:rPr>
          <w:rFonts w:eastAsia="Times New Roman" w:cs="Arial"/>
          <w:color w:val="000000"/>
          <w:szCs w:val="24"/>
          <w:bdr w:val="none" w:sz="0" w:space="0" w:color="auto" w:frame="1"/>
          <w:lang w:eastAsia="es-MX"/>
        </w:rPr>
        <w:instrText xml:space="preserve"> INCLUDEPICTURE "https://lh7-us.googleusercontent.com/IUq45N88BkD_5_DC-eApgknCMrPokdDYLuHjEhyLss6d8f3e1WeYYS9p7ZDxUZ4T7uiggpwne3e6yaXSBVrJffeX2EdRxEgXgxp9L4Ik9E83dr6wf9LZqEEAv2I9raZsIvPQZwW32-vY9tfwVBFcgw" \* MERGEFORMATINET </w:instrText>
      </w:r>
      <w:r w:rsidR="00000000">
        <w:rPr>
          <w:rFonts w:eastAsia="Times New Roman" w:cs="Arial"/>
          <w:color w:val="000000"/>
          <w:szCs w:val="24"/>
          <w:bdr w:val="none" w:sz="0" w:space="0" w:color="auto" w:frame="1"/>
          <w:lang w:eastAsia="es-MX"/>
        </w:rPr>
        <w:fldChar w:fldCharType="separate"/>
      </w:r>
      <w:r w:rsidR="00A36AF6" w:rsidRPr="00A36AF6">
        <w:rPr>
          <w:rFonts w:eastAsia="Times New Roman" w:cs="Arial"/>
          <w:color w:val="000000"/>
          <w:szCs w:val="24"/>
          <w:bdr w:val="none" w:sz="0" w:space="0" w:color="auto" w:frame="1"/>
          <w:lang w:eastAsia="es-MX"/>
        </w:rPr>
        <w:fldChar w:fldCharType="end"/>
      </w:r>
    </w:p>
    <w:p w14:paraId="02367814" w14:textId="77777777" w:rsidR="00A36AF6" w:rsidRPr="00A36AF6" w:rsidRDefault="00A36AF6" w:rsidP="006D5861">
      <w:pPr>
        <w:spacing w:after="0" w:line="240" w:lineRule="auto"/>
        <w:jc w:val="left"/>
        <w:rPr>
          <w:rFonts w:eastAsia="Times New Roman" w:cs="Arial"/>
          <w:szCs w:val="24"/>
          <w:lang w:eastAsia="es-MX"/>
        </w:rPr>
      </w:pPr>
    </w:p>
    <w:p w14:paraId="41D2D39C" w14:textId="745CCD7C"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Configuración y creación de la dimensión en SQL server, Destination. </w:t>
      </w:r>
    </w:p>
    <w:p w14:paraId="1E809EE5" w14:textId="77777777" w:rsidR="009A4981" w:rsidRPr="00A36AF6" w:rsidRDefault="009A4981" w:rsidP="006D5861">
      <w:pPr>
        <w:spacing w:after="0" w:line="240" w:lineRule="auto"/>
        <w:jc w:val="left"/>
        <w:rPr>
          <w:rFonts w:eastAsia="Times New Roman" w:cs="Arial"/>
          <w:szCs w:val="24"/>
          <w:lang w:eastAsia="es-MX"/>
        </w:rPr>
      </w:pPr>
    </w:p>
    <w:p w14:paraId="7ABB5B7D" w14:textId="1839C5E6" w:rsidR="0053030E" w:rsidRPr="0053030E" w:rsidRDefault="0053030E" w:rsidP="0053030E">
      <w:pPr>
        <w:pStyle w:val="Descripcin"/>
        <w:jc w:val="center"/>
        <w:rPr>
          <w:rFonts w:eastAsia="Times New Roman" w:cs="Arial"/>
          <w:i w:val="0"/>
          <w:iCs w:val="0"/>
          <w:color w:val="auto"/>
          <w:sz w:val="24"/>
          <w:szCs w:val="24"/>
          <w:lang w:eastAsia="es-MX"/>
        </w:rPr>
      </w:pPr>
      <w:bookmarkStart w:id="114" w:name="_Toc151316097"/>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62</w:t>
      </w:r>
      <w:r w:rsidRPr="0053030E">
        <w:rPr>
          <w:color w:val="auto"/>
          <w:sz w:val="24"/>
          <w:szCs w:val="24"/>
        </w:rPr>
        <w:fldChar w:fldCharType="end"/>
      </w:r>
      <w:r w:rsidRPr="0053030E">
        <w:rPr>
          <w:color w:val="auto"/>
          <w:sz w:val="24"/>
          <w:szCs w:val="24"/>
        </w:rPr>
        <w:t>. Destination - Connection mannager  para la dimensión</w:t>
      </w:r>
      <w:bookmarkEnd w:id="114"/>
    </w:p>
    <w:p w14:paraId="026A8DF2" w14:textId="453AC599"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"https://lh7-us.googleusercontent.com/Vmngze0BkrXQSwz679ahlxs-vnUxc_59DvfSvC9IZqLd967KKvh64ikI4eD9tdTdTRW2DzQ4Uh5qsxLJmzHtFq8wuxwMPcyFLBXaPRVenYB0OCWEWR7skNc1PzmFb0Y8y57_Rc-5YwoKmCiz2AjvNA"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09A4E375" wp14:editId="35948A73">
            <wp:extent cx="2913420" cy="3032760"/>
            <wp:effectExtent l="0" t="0" r="1270" b="0"/>
            <wp:docPr id="1816340949" name="Imagen 181634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21050" cy="3040703"/>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4CD440CC" w14:textId="77777777" w:rsidR="00A36AF6" w:rsidRPr="00A36AF6" w:rsidRDefault="00A36AF6" w:rsidP="006D5861">
      <w:pPr>
        <w:spacing w:after="0" w:line="240" w:lineRule="auto"/>
        <w:jc w:val="left"/>
        <w:rPr>
          <w:rFonts w:eastAsia="Times New Roman" w:cs="Arial"/>
          <w:szCs w:val="24"/>
          <w:lang w:eastAsia="es-MX"/>
        </w:rPr>
      </w:pPr>
    </w:p>
    <w:p w14:paraId="05C6C1AF" w14:textId="6B8207C5"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Mapeo de los campos origen con los Destino. </w:t>
      </w:r>
    </w:p>
    <w:p w14:paraId="35010C73" w14:textId="10212413" w:rsidR="00A36AF6" w:rsidRPr="00A36AF6" w:rsidRDefault="0053030E" w:rsidP="0053030E">
      <w:pPr>
        <w:pStyle w:val="Descripcin"/>
        <w:jc w:val="center"/>
        <w:rPr>
          <w:rFonts w:eastAsia="Times New Roman" w:cs="Arial"/>
          <w:szCs w:val="24"/>
          <w:lang w:eastAsia="es-MX"/>
        </w:rPr>
      </w:pPr>
      <w:bookmarkStart w:id="115" w:name="_Toc151316098"/>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63</w:t>
      </w:r>
      <w:r w:rsidRPr="0053030E">
        <w:rPr>
          <w:color w:val="auto"/>
          <w:sz w:val="24"/>
          <w:szCs w:val="24"/>
        </w:rPr>
        <w:fldChar w:fldCharType="end"/>
      </w:r>
      <w:r w:rsidRPr="0053030E">
        <w:rPr>
          <w:color w:val="auto"/>
          <w:sz w:val="24"/>
          <w:szCs w:val="24"/>
        </w:rPr>
        <w:t>. Destination - Mappings  para la dimensión Resultados</w:t>
      </w:r>
      <w:r w:rsidR="00A36AF6" w:rsidRPr="00A36AF6">
        <w:rPr>
          <w:rFonts w:eastAsia="Times New Roman" w:cs="Arial"/>
          <w:color w:val="000000"/>
          <w:szCs w:val="24"/>
          <w:lang w:eastAsia="es-MX"/>
        </w:rPr>
        <w:t>.</w:t>
      </w:r>
      <w:bookmarkEnd w:id="115"/>
    </w:p>
    <w:p w14:paraId="04476243" w14:textId="3A2F0F6D" w:rsidR="00A36AF6" w:rsidRPr="00A36AF6" w:rsidRDefault="009A4981" w:rsidP="006D5861">
      <w:pPr>
        <w:spacing w:after="0" w:line="240" w:lineRule="auto"/>
        <w:jc w:val="center"/>
        <w:rPr>
          <w:rFonts w:eastAsia="Times New Roman" w:cs="Arial"/>
          <w:szCs w:val="24"/>
          <w:lang w:eastAsia="es-MX"/>
        </w:rPr>
      </w:pPr>
      <w:r w:rsidRPr="00D62EDC">
        <w:rPr>
          <w:rFonts w:eastAsia="Times New Roman" w:cs="Arial"/>
          <w:noProof/>
          <w:color w:val="000000"/>
          <w:szCs w:val="24"/>
          <w:bdr w:val="none" w:sz="0" w:space="0" w:color="auto" w:frame="1"/>
          <w:lang w:eastAsia="es-MX"/>
        </w:rPr>
        <w:drawing>
          <wp:inline distT="0" distB="0" distL="0" distR="0" wp14:anchorId="3A6F9028" wp14:editId="3B57BFF0">
            <wp:extent cx="3133090" cy="3273930"/>
            <wp:effectExtent l="0" t="0" r="0" b="3175"/>
            <wp:docPr id="2048820273" name="Imagen 204882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40765" cy="3281950"/>
                    </a:xfrm>
                    <a:prstGeom prst="rect">
                      <a:avLst/>
                    </a:prstGeom>
                    <a:noFill/>
                    <a:ln>
                      <a:noFill/>
                    </a:ln>
                  </pic:spPr>
                </pic:pic>
              </a:graphicData>
            </a:graphic>
          </wp:inline>
        </w:drawing>
      </w:r>
      <w:r w:rsidR="00A36AF6" w:rsidRPr="00A36AF6">
        <w:rPr>
          <w:rFonts w:eastAsia="Times New Roman" w:cs="Arial"/>
          <w:color w:val="000000"/>
          <w:szCs w:val="24"/>
          <w:bdr w:val="none" w:sz="0" w:space="0" w:color="auto" w:frame="1"/>
          <w:lang w:eastAsia="es-MX"/>
        </w:rPr>
        <w:fldChar w:fldCharType="begin"/>
      </w:r>
      <w:r w:rsidR="00A36AF6" w:rsidRPr="00A36AF6">
        <w:rPr>
          <w:rFonts w:eastAsia="Times New Roman" w:cs="Arial"/>
          <w:color w:val="000000"/>
          <w:szCs w:val="24"/>
          <w:bdr w:val="none" w:sz="0" w:space="0" w:color="auto" w:frame="1"/>
          <w:lang w:eastAsia="es-MX"/>
        </w:rPr>
        <w:instrText xml:space="preserve"> INCLUDEPICTURE "https://lh7-us.googleusercontent.com/J0p5vIHWhrBgUVYj1jMIEhhFnZ1iH-SqJ9OyypSZrB0RuQw_jB6TL2VlWQvQRpbDy4RZ3gulnAVO0YotCoGXfT6CqBg5jN3WBdVNnvlTn3KntWfqdWtwflXtkk0yCNR8hx06cxHsC0jEqxgjZWxOrg" \* MERGEFORMATINET </w:instrText>
      </w:r>
      <w:r w:rsidR="00000000">
        <w:rPr>
          <w:rFonts w:eastAsia="Times New Roman" w:cs="Arial"/>
          <w:color w:val="000000"/>
          <w:szCs w:val="24"/>
          <w:bdr w:val="none" w:sz="0" w:space="0" w:color="auto" w:frame="1"/>
          <w:lang w:eastAsia="es-MX"/>
        </w:rPr>
        <w:fldChar w:fldCharType="separate"/>
      </w:r>
      <w:r w:rsidR="00A36AF6" w:rsidRPr="00A36AF6">
        <w:rPr>
          <w:rFonts w:eastAsia="Times New Roman" w:cs="Arial"/>
          <w:color w:val="000000"/>
          <w:szCs w:val="24"/>
          <w:bdr w:val="none" w:sz="0" w:space="0" w:color="auto" w:frame="1"/>
          <w:lang w:eastAsia="es-MX"/>
        </w:rPr>
        <w:fldChar w:fldCharType="end"/>
      </w:r>
    </w:p>
    <w:p w14:paraId="41914695" w14:textId="37AF5097"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lastRenderedPageBreak/>
        <w:t>Ejecución del Data Flow. </w:t>
      </w:r>
    </w:p>
    <w:p w14:paraId="7D4D9C57" w14:textId="77777777" w:rsidR="00A36AF6" w:rsidRPr="00A36AF6" w:rsidRDefault="00A36AF6" w:rsidP="006D5861">
      <w:pPr>
        <w:spacing w:after="240" w:line="240" w:lineRule="auto"/>
        <w:jc w:val="left"/>
        <w:rPr>
          <w:rFonts w:eastAsia="Times New Roman" w:cs="Arial"/>
          <w:szCs w:val="24"/>
          <w:lang w:eastAsia="es-MX"/>
        </w:rPr>
      </w:pPr>
      <w:r w:rsidRPr="00A36AF6">
        <w:rPr>
          <w:rFonts w:eastAsia="Times New Roman" w:cs="Arial"/>
          <w:szCs w:val="24"/>
          <w:lang w:eastAsia="es-MX"/>
        </w:rPr>
        <w:br/>
      </w:r>
    </w:p>
    <w:p w14:paraId="61522C1E" w14:textId="391EFCFB" w:rsidR="00A36AF6" w:rsidRPr="0053030E" w:rsidRDefault="0053030E" w:rsidP="0053030E">
      <w:pPr>
        <w:pStyle w:val="Descripcin"/>
        <w:jc w:val="center"/>
        <w:rPr>
          <w:rFonts w:eastAsia="Times New Roman" w:cs="Arial"/>
          <w:color w:val="auto"/>
          <w:sz w:val="24"/>
          <w:szCs w:val="24"/>
          <w:lang w:eastAsia="es-MX"/>
        </w:rPr>
      </w:pPr>
      <w:bookmarkStart w:id="116" w:name="_Toc151316099"/>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64</w:t>
      </w:r>
      <w:r w:rsidRPr="0053030E">
        <w:rPr>
          <w:color w:val="auto"/>
          <w:sz w:val="24"/>
          <w:szCs w:val="24"/>
        </w:rPr>
        <w:fldChar w:fldCharType="end"/>
      </w:r>
      <w:r w:rsidRPr="0053030E">
        <w:rPr>
          <w:color w:val="auto"/>
          <w:sz w:val="24"/>
          <w:szCs w:val="24"/>
        </w:rPr>
        <w:t>.Data flow para la dimensión Resultados.</w:t>
      </w:r>
      <w:bookmarkEnd w:id="116"/>
    </w:p>
    <w:p w14:paraId="28737855" w14:textId="54CAC961"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"https://lh7-us.googleusercontent.com/KOQkuK0Lcmq8zhGEEFfIpcaYmAB7IkLDUF7U7MJfsO-WJXiYNwAr_9_9Ip0hf5OJcM__mcTFIUcjp_gWFi4XFyd9_OKOt8Plb1aza6xt9K5H59nOctg4VMCUCjEUr3HBJCBmt063kQG3ys0AbE0a6g"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1AE95C49" wp14:editId="274B0C8C">
            <wp:extent cx="4822088" cy="2485792"/>
            <wp:effectExtent l="0" t="0" r="0" b="0"/>
            <wp:docPr id="1448206146" name="Imagen 144820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27094" cy="2488372"/>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70DC0AE6" w14:textId="77777777" w:rsidR="00A36AF6" w:rsidRPr="00A36AF6" w:rsidRDefault="00A36AF6" w:rsidP="006D5861">
      <w:pPr>
        <w:spacing w:after="0" w:line="240" w:lineRule="auto"/>
        <w:jc w:val="left"/>
        <w:rPr>
          <w:rFonts w:eastAsia="Times New Roman" w:cs="Arial"/>
          <w:szCs w:val="24"/>
          <w:lang w:eastAsia="es-MX"/>
        </w:rPr>
      </w:pPr>
    </w:p>
    <w:p w14:paraId="449B1855" w14:textId="4258C829" w:rsidR="00A36AF6" w:rsidRPr="00F84275" w:rsidRDefault="00A36AF6" w:rsidP="00163D54">
      <w:pPr>
        <w:pStyle w:val="Prrafodelista"/>
        <w:numPr>
          <w:ilvl w:val="4"/>
          <w:numId w:val="19"/>
        </w:numPr>
        <w:spacing w:after="0" w:line="240" w:lineRule="auto"/>
        <w:jc w:val="left"/>
        <w:rPr>
          <w:rFonts w:eastAsia="Times New Roman" w:cs="Arial"/>
          <w:szCs w:val="24"/>
          <w:lang w:eastAsia="es-MX"/>
        </w:rPr>
      </w:pPr>
      <w:r w:rsidRPr="00F84275">
        <w:rPr>
          <w:rFonts w:eastAsia="Times New Roman" w:cs="Arial"/>
          <w:color w:val="000000"/>
          <w:szCs w:val="24"/>
          <w:lang w:eastAsia="es-MX"/>
        </w:rPr>
        <w:t>Validación de ejecución Correcta, validando los campos de la dimensión. </w:t>
      </w:r>
    </w:p>
    <w:p w14:paraId="08242446" w14:textId="6D4C45BD" w:rsidR="00A36AF6" w:rsidRPr="0053030E" w:rsidRDefault="0053030E" w:rsidP="0053030E">
      <w:pPr>
        <w:pStyle w:val="Descripcin"/>
        <w:jc w:val="center"/>
        <w:rPr>
          <w:rFonts w:eastAsia="Times New Roman" w:cs="Arial"/>
          <w:color w:val="auto"/>
          <w:sz w:val="24"/>
          <w:szCs w:val="24"/>
          <w:lang w:eastAsia="es-MX"/>
        </w:rPr>
      </w:pPr>
      <w:bookmarkStart w:id="117" w:name="_Toc151316100"/>
      <w:r w:rsidRPr="0053030E">
        <w:rPr>
          <w:color w:val="auto"/>
          <w:sz w:val="24"/>
          <w:szCs w:val="24"/>
        </w:rPr>
        <w:t xml:space="preserve">Figura </w:t>
      </w:r>
      <w:r w:rsidRPr="0053030E">
        <w:rPr>
          <w:color w:val="auto"/>
          <w:sz w:val="24"/>
          <w:szCs w:val="24"/>
        </w:rPr>
        <w:fldChar w:fldCharType="begin"/>
      </w:r>
      <w:r w:rsidRPr="0053030E">
        <w:rPr>
          <w:color w:val="auto"/>
          <w:sz w:val="24"/>
          <w:szCs w:val="24"/>
        </w:rPr>
        <w:instrText xml:space="preserve"> SEQ Figura \* ARABIC </w:instrText>
      </w:r>
      <w:r w:rsidRPr="0053030E">
        <w:rPr>
          <w:color w:val="auto"/>
          <w:sz w:val="24"/>
          <w:szCs w:val="24"/>
        </w:rPr>
        <w:fldChar w:fldCharType="separate"/>
      </w:r>
      <w:r w:rsidR="00B64F0B">
        <w:rPr>
          <w:noProof/>
          <w:color w:val="auto"/>
          <w:sz w:val="24"/>
          <w:szCs w:val="24"/>
        </w:rPr>
        <w:t>65</w:t>
      </w:r>
      <w:r w:rsidRPr="0053030E">
        <w:rPr>
          <w:color w:val="auto"/>
          <w:sz w:val="24"/>
          <w:szCs w:val="24"/>
        </w:rPr>
        <w:fldChar w:fldCharType="end"/>
      </w:r>
      <w:r w:rsidRPr="0053030E">
        <w:rPr>
          <w:color w:val="auto"/>
          <w:sz w:val="24"/>
          <w:szCs w:val="24"/>
        </w:rPr>
        <w:t>.Prueba SQL para la dimensión Resultados.</w:t>
      </w:r>
      <w:bookmarkEnd w:id="117"/>
    </w:p>
    <w:p w14:paraId="6D905889" w14:textId="450AB0E3" w:rsidR="00A36AF6" w:rsidRPr="00A36AF6" w:rsidRDefault="009A4981" w:rsidP="006D5861">
      <w:pPr>
        <w:spacing w:after="0" w:line="240" w:lineRule="auto"/>
        <w:jc w:val="center"/>
        <w:rPr>
          <w:rFonts w:eastAsia="Times New Roman" w:cs="Arial"/>
          <w:szCs w:val="24"/>
          <w:lang w:eastAsia="es-MX"/>
        </w:rPr>
      </w:pPr>
      <w:r w:rsidRPr="00D62EDC">
        <w:rPr>
          <w:rFonts w:eastAsia="Times New Roman" w:cs="Arial"/>
          <w:noProof/>
          <w:color w:val="000000"/>
          <w:szCs w:val="24"/>
          <w:bdr w:val="none" w:sz="0" w:space="0" w:color="auto" w:frame="1"/>
          <w:lang w:eastAsia="es-MX"/>
        </w:rPr>
        <w:drawing>
          <wp:inline distT="0" distB="0" distL="0" distR="0" wp14:anchorId="4630CA42" wp14:editId="64446B8A">
            <wp:extent cx="3848735" cy="3157134"/>
            <wp:effectExtent l="0" t="0" r="0" b="5715"/>
            <wp:docPr id="39989511" name="Imagen 3998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0896" cy="3167110"/>
                    </a:xfrm>
                    <a:prstGeom prst="rect">
                      <a:avLst/>
                    </a:prstGeom>
                    <a:noFill/>
                    <a:ln>
                      <a:noFill/>
                    </a:ln>
                  </pic:spPr>
                </pic:pic>
              </a:graphicData>
            </a:graphic>
          </wp:inline>
        </w:drawing>
      </w:r>
      <w:r w:rsidR="00A36AF6" w:rsidRPr="00A36AF6">
        <w:rPr>
          <w:rFonts w:eastAsia="Times New Roman" w:cs="Arial"/>
          <w:color w:val="000000"/>
          <w:szCs w:val="24"/>
          <w:bdr w:val="none" w:sz="0" w:space="0" w:color="auto" w:frame="1"/>
          <w:lang w:eastAsia="es-MX"/>
        </w:rPr>
        <w:fldChar w:fldCharType="begin"/>
      </w:r>
      <w:r w:rsidR="00A36AF6" w:rsidRPr="00A36AF6">
        <w:rPr>
          <w:rFonts w:eastAsia="Times New Roman" w:cs="Arial"/>
          <w:color w:val="000000"/>
          <w:szCs w:val="24"/>
          <w:bdr w:val="none" w:sz="0" w:space="0" w:color="auto" w:frame="1"/>
          <w:lang w:eastAsia="es-MX"/>
        </w:rPr>
        <w:instrText xml:space="preserve"> INCLUDEPICTURE "https://lh7-us.googleusercontent.com/yQtEq1Vn-86nyrUgCdSrs7u2n3K1OYVQNXTvKhhAyB1b-ShMxJgUSXc2CPrLsg91UCfSGofiJa__FJz3ApGjS8oU8_XJ9oW4oAIoDUzpVzqd-PNRUxHTVhazKjow9_zllY84ORyv-q1aYvstrgGB4A" \* MERGEFORMATINET </w:instrText>
      </w:r>
      <w:r w:rsidR="00000000">
        <w:rPr>
          <w:rFonts w:eastAsia="Times New Roman" w:cs="Arial"/>
          <w:color w:val="000000"/>
          <w:szCs w:val="24"/>
          <w:bdr w:val="none" w:sz="0" w:space="0" w:color="auto" w:frame="1"/>
          <w:lang w:eastAsia="es-MX"/>
        </w:rPr>
        <w:fldChar w:fldCharType="separate"/>
      </w:r>
      <w:r w:rsidR="00A36AF6" w:rsidRPr="00A36AF6">
        <w:rPr>
          <w:rFonts w:eastAsia="Times New Roman" w:cs="Arial"/>
          <w:color w:val="000000"/>
          <w:szCs w:val="24"/>
          <w:bdr w:val="none" w:sz="0" w:space="0" w:color="auto" w:frame="1"/>
          <w:lang w:eastAsia="es-MX"/>
        </w:rPr>
        <w:fldChar w:fldCharType="end"/>
      </w:r>
    </w:p>
    <w:p w14:paraId="55A16812" w14:textId="15F71BA7" w:rsidR="00A36AF6" w:rsidRPr="00FF70D6" w:rsidRDefault="00A36AF6" w:rsidP="00163D54">
      <w:pPr>
        <w:pStyle w:val="Ttulo2"/>
        <w:numPr>
          <w:ilvl w:val="2"/>
          <w:numId w:val="19"/>
        </w:numPr>
        <w:rPr>
          <w:rFonts w:eastAsia="Times New Roman"/>
          <w:lang w:eastAsia="es-MX"/>
        </w:rPr>
      </w:pPr>
      <w:bookmarkStart w:id="118" w:name="_Toc151316031"/>
      <w:r w:rsidRPr="00FF70D6">
        <w:rPr>
          <w:rFonts w:eastAsia="Times New Roman"/>
          <w:lang w:eastAsia="es-MX"/>
        </w:rPr>
        <w:lastRenderedPageBreak/>
        <w:t>Dimensión factores socioeconómicos</w:t>
      </w:r>
      <w:bookmarkEnd w:id="118"/>
    </w:p>
    <w:p w14:paraId="2C224E63" w14:textId="77777777" w:rsidR="00A36AF6" w:rsidRDefault="00A36AF6" w:rsidP="006D5861">
      <w:pPr>
        <w:spacing w:after="0" w:line="240" w:lineRule="auto"/>
        <w:jc w:val="left"/>
        <w:rPr>
          <w:rFonts w:eastAsia="Times New Roman" w:cs="Arial"/>
          <w:color w:val="000000"/>
          <w:szCs w:val="24"/>
          <w:lang w:eastAsia="es-MX"/>
        </w:rPr>
      </w:pPr>
      <w:r w:rsidRPr="00A36AF6">
        <w:rPr>
          <w:rFonts w:eastAsia="Times New Roman" w:cs="Arial"/>
          <w:color w:val="000000"/>
          <w:szCs w:val="24"/>
          <w:lang w:eastAsia="es-MX"/>
        </w:rPr>
        <w:t>Dimensión enfocada a la caracterización de los factores socioeconómicos del estudiante</w:t>
      </w:r>
    </w:p>
    <w:p w14:paraId="05BBE69F" w14:textId="77777777" w:rsidR="00865BD0" w:rsidRPr="00A36AF6" w:rsidRDefault="00865BD0" w:rsidP="006D5861">
      <w:pPr>
        <w:spacing w:after="0" w:line="240" w:lineRule="auto"/>
        <w:jc w:val="left"/>
        <w:rPr>
          <w:rFonts w:eastAsia="Times New Roman" w:cs="Arial"/>
          <w:szCs w:val="24"/>
          <w:lang w:eastAsia="es-MX"/>
        </w:rPr>
      </w:pPr>
    </w:p>
    <w:p w14:paraId="3B25E942" w14:textId="00580A7F" w:rsidR="00A36AF6" w:rsidRPr="00865BD0"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Creación de la tabla por el siguiente script.</w:t>
      </w:r>
    </w:p>
    <w:p w14:paraId="651D4B26" w14:textId="77777777" w:rsidR="00865BD0" w:rsidRPr="00163D54" w:rsidRDefault="00865BD0" w:rsidP="00865BD0">
      <w:pPr>
        <w:pStyle w:val="Prrafodelista"/>
        <w:spacing w:after="0" w:line="240" w:lineRule="auto"/>
        <w:ind w:left="1080"/>
        <w:jc w:val="left"/>
        <w:rPr>
          <w:rFonts w:eastAsia="Times New Roman" w:cs="Arial"/>
          <w:szCs w:val="24"/>
          <w:lang w:eastAsia="es-MX"/>
        </w:rPr>
      </w:pPr>
    </w:p>
    <w:p w14:paraId="387252C8"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9A4981">
        <w:rPr>
          <w:rFonts w:asciiTheme="minorHAnsi" w:eastAsia="Times New Roman" w:hAnsiTheme="minorHAnsi" w:cstheme="minorHAnsi"/>
          <w:color w:val="569CD6"/>
          <w:sz w:val="18"/>
          <w:szCs w:val="18"/>
          <w:lang w:val="en-US" w:eastAsia="es-MX"/>
        </w:rPr>
        <w:t>CREATE</w:t>
      </w:r>
      <w:r w:rsidRPr="009A4981">
        <w:rPr>
          <w:rFonts w:asciiTheme="minorHAnsi" w:eastAsia="Times New Roman" w:hAnsiTheme="minorHAnsi" w:cstheme="minorHAnsi"/>
          <w:color w:val="FFFFFF"/>
          <w:sz w:val="18"/>
          <w:szCs w:val="18"/>
          <w:lang w:val="en-US" w:eastAsia="es-MX"/>
        </w:rPr>
        <w:t xml:space="preserve"> </w:t>
      </w:r>
      <w:r w:rsidRPr="009A4981">
        <w:rPr>
          <w:rFonts w:asciiTheme="minorHAnsi" w:eastAsia="Times New Roman" w:hAnsiTheme="minorHAnsi" w:cstheme="minorHAnsi"/>
          <w:color w:val="569CD6"/>
          <w:sz w:val="18"/>
          <w:szCs w:val="18"/>
          <w:lang w:val="en-US" w:eastAsia="es-MX"/>
        </w:rPr>
        <w:t>TABLE</w:t>
      </w:r>
      <w:r w:rsidRPr="009A4981">
        <w:rPr>
          <w:rFonts w:asciiTheme="minorHAnsi" w:eastAsia="Times New Roman" w:hAnsiTheme="minorHAnsi" w:cstheme="minorHAnsi"/>
          <w:color w:val="FFFFFF"/>
          <w:sz w:val="18"/>
          <w:szCs w:val="18"/>
          <w:lang w:val="en-US" w:eastAsia="es-MX"/>
        </w:rPr>
        <w:t xml:space="preserve"> </w:t>
      </w:r>
      <w:r w:rsidRPr="009A4981">
        <w:rPr>
          <w:rFonts w:asciiTheme="minorHAnsi" w:eastAsia="Times New Roman" w:hAnsiTheme="minorHAnsi" w:cstheme="minorHAnsi"/>
          <w:color w:val="DCDCAA"/>
          <w:sz w:val="18"/>
          <w:szCs w:val="18"/>
          <w:lang w:val="en-US" w:eastAsia="es-MX"/>
        </w:rPr>
        <w:t>DIM_FACTORES_SOCIECONOMICOS</w:t>
      </w:r>
      <w:r w:rsidRPr="009A4981">
        <w:rPr>
          <w:rFonts w:asciiTheme="minorHAnsi" w:eastAsia="Times New Roman" w:hAnsiTheme="minorHAnsi" w:cstheme="minorHAnsi"/>
          <w:color w:val="FFFFFF"/>
          <w:sz w:val="18"/>
          <w:szCs w:val="18"/>
          <w:lang w:val="en-US" w:eastAsia="es-MX"/>
        </w:rPr>
        <w:t>(</w:t>
      </w:r>
    </w:p>
    <w:p w14:paraId="14DE9947"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9A4981">
        <w:rPr>
          <w:rFonts w:asciiTheme="minorHAnsi" w:eastAsia="Times New Roman" w:hAnsiTheme="minorHAnsi" w:cstheme="minorHAnsi"/>
          <w:color w:val="FFFFFF"/>
          <w:sz w:val="18"/>
          <w:szCs w:val="18"/>
          <w:lang w:val="en-US" w:eastAsia="es-MX"/>
        </w:rPr>
        <w:t xml:space="preserve">  SK_DIM_FACTORES </w:t>
      </w:r>
      <w:r w:rsidRPr="009A4981">
        <w:rPr>
          <w:rFonts w:asciiTheme="minorHAnsi" w:eastAsia="Times New Roman" w:hAnsiTheme="minorHAnsi" w:cstheme="minorHAnsi"/>
          <w:color w:val="569CD6"/>
          <w:sz w:val="18"/>
          <w:szCs w:val="18"/>
          <w:lang w:val="en-US" w:eastAsia="es-MX"/>
        </w:rPr>
        <w:t>int</w:t>
      </w:r>
      <w:r w:rsidRPr="009A4981">
        <w:rPr>
          <w:rFonts w:asciiTheme="minorHAnsi" w:eastAsia="Times New Roman" w:hAnsiTheme="minorHAnsi" w:cstheme="minorHAnsi"/>
          <w:color w:val="FFFFFF"/>
          <w:sz w:val="18"/>
          <w:szCs w:val="18"/>
          <w:lang w:val="en-US" w:eastAsia="es-MX"/>
        </w:rPr>
        <w:t xml:space="preserve"> </w:t>
      </w:r>
      <w:r w:rsidRPr="009A4981">
        <w:rPr>
          <w:rFonts w:asciiTheme="minorHAnsi" w:eastAsia="Times New Roman" w:hAnsiTheme="minorHAnsi" w:cstheme="minorHAnsi"/>
          <w:color w:val="DCDCAA"/>
          <w:sz w:val="18"/>
          <w:szCs w:val="18"/>
          <w:lang w:val="en-US" w:eastAsia="es-MX"/>
        </w:rPr>
        <w:t>IDENTITY</w:t>
      </w:r>
      <w:r w:rsidRPr="009A4981">
        <w:rPr>
          <w:rFonts w:asciiTheme="minorHAnsi" w:eastAsia="Times New Roman" w:hAnsiTheme="minorHAnsi" w:cstheme="minorHAnsi"/>
          <w:color w:val="FFFFFF"/>
          <w:sz w:val="18"/>
          <w:szCs w:val="18"/>
          <w:lang w:val="en-US" w:eastAsia="es-MX"/>
        </w:rPr>
        <w:t>(</w:t>
      </w:r>
      <w:r w:rsidRPr="009A4981">
        <w:rPr>
          <w:rFonts w:asciiTheme="minorHAnsi" w:eastAsia="Times New Roman" w:hAnsiTheme="minorHAnsi" w:cstheme="minorHAnsi"/>
          <w:color w:val="B5CEA8"/>
          <w:sz w:val="18"/>
          <w:szCs w:val="18"/>
          <w:lang w:val="en-US" w:eastAsia="es-MX"/>
        </w:rPr>
        <w:t>1</w:t>
      </w:r>
      <w:r w:rsidRPr="009A4981">
        <w:rPr>
          <w:rFonts w:asciiTheme="minorHAnsi" w:eastAsia="Times New Roman" w:hAnsiTheme="minorHAnsi" w:cstheme="minorHAnsi"/>
          <w:color w:val="FFFFFF"/>
          <w:sz w:val="18"/>
          <w:szCs w:val="18"/>
          <w:lang w:val="en-US" w:eastAsia="es-MX"/>
        </w:rPr>
        <w:t>,</w:t>
      </w:r>
      <w:r w:rsidRPr="009A4981">
        <w:rPr>
          <w:rFonts w:asciiTheme="minorHAnsi" w:eastAsia="Times New Roman" w:hAnsiTheme="minorHAnsi" w:cstheme="minorHAnsi"/>
          <w:color w:val="B5CEA8"/>
          <w:sz w:val="18"/>
          <w:szCs w:val="18"/>
          <w:lang w:val="en-US" w:eastAsia="es-MX"/>
        </w:rPr>
        <w:t>1</w:t>
      </w:r>
      <w:r w:rsidRPr="009A4981">
        <w:rPr>
          <w:rFonts w:asciiTheme="minorHAnsi" w:eastAsia="Times New Roman" w:hAnsiTheme="minorHAnsi" w:cstheme="minorHAnsi"/>
          <w:color w:val="FFFFFF"/>
          <w:sz w:val="18"/>
          <w:szCs w:val="18"/>
          <w:lang w:val="en-US" w:eastAsia="es-MX"/>
        </w:rPr>
        <w:t xml:space="preserve">) </w:t>
      </w:r>
      <w:r w:rsidRPr="009A4981">
        <w:rPr>
          <w:rFonts w:asciiTheme="minorHAnsi" w:eastAsia="Times New Roman" w:hAnsiTheme="minorHAnsi" w:cstheme="minorHAnsi"/>
          <w:color w:val="569CD6"/>
          <w:sz w:val="18"/>
          <w:szCs w:val="18"/>
          <w:lang w:val="en-US" w:eastAsia="es-MX"/>
        </w:rPr>
        <w:t>PRIMARY KEY</w:t>
      </w:r>
      <w:r w:rsidRPr="009A4981">
        <w:rPr>
          <w:rFonts w:asciiTheme="minorHAnsi" w:eastAsia="Times New Roman" w:hAnsiTheme="minorHAnsi" w:cstheme="minorHAnsi"/>
          <w:color w:val="FFFFFF"/>
          <w:sz w:val="18"/>
          <w:szCs w:val="18"/>
          <w:lang w:val="en-US" w:eastAsia="es-MX"/>
        </w:rPr>
        <w:t>,</w:t>
      </w:r>
    </w:p>
    <w:p w14:paraId="3AAAEB5F"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val="en-US" w:eastAsia="es-MX"/>
        </w:rPr>
        <w:t>  </w:t>
      </w:r>
      <w:r w:rsidRPr="009A4981">
        <w:rPr>
          <w:rFonts w:asciiTheme="minorHAnsi" w:eastAsia="Times New Roman" w:hAnsiTheme="minorHAnsi" w:cstheme="minorHAnsi"/>
          <w:color w:val="FFFFFF"/>
          <w:sz w:val="18"/>
          <w:szCs w:val="18"/>
          <w:lang w:eastAsia="es-MX"/>
        </w:rPr>
        <w:t xml:space="preserve">CUARTOS_HOGAR </w:t>
      </w:r>
      <w:r w:rsidRPr="009A4981">
        <w:rPr>
          <w:rFonts w:asciiTheme="minorHAnsi" w:eastAsia="Times New Roman" w:hAnsiTheme="minorHAnsi" w:cstheme="minorHAnsi"/>
          <w:color w:val="569CD6"/>
          <w:sz w:val="18"/>
          <w:szCs w:val="18"/>
          <w:lang w:eastAsia="es-MX"/>
        </w:rPr>
        <w:t>NVARCHAR</w:t>
      </w:r>
      <w:r w:rsidRPr="009A4981">
        <w:rPr>
          <w:rFonts w:asciiTheme="minorHAnsi" w:eastAsia="Times New Roman" w:hAnsiTheme="minorHAnsi" w:cstheme="minorHAnsi"/>
          <w:color w:val="FFFFFF"/>
          <w:sz w:val="18"/>
          <w:szCs w:val="18"/>
          <w:lang w:eastAsia="es-MX"/>
        </w:rPr>
        <w:t>(</w:t>
      </w:r>
      <w:r w:rsidRPr="009A4981">
        <w:rPr>
          <w:rFonts w:asciiTheme="minorHAnsi" w:eastAsia="Times New Roman" w:hAnsiTheme="minorHAnsi" w:cstheme="minorHAnsi"/>
          <w:color w:val="B5CEA8"/>
          <w:sz w:val="18"/>
          <w:szCs w:val="18"/>
          <w:lang w:eastAsia="es-MX"/>
        </w:rPr>
        <w:t>10</w:t>
      </w:r>
      <w:r w:rsidRPr="009A4981">
        <w:rPr>
          <w:rFonts w:asciiTheme="minorHAnsi" w:eastAsia="Times New Roman" w:hAnsiTheme="minorHAnsi" w:cstheme="minorHAnsi"/>
          <w:color w:val="FFFFFF"/>
          <w:sz w:val="18"/>
          <w:szCs w:val="18"/>
          <w:lang w:eastAsia="es-MX"/>
        </w:rPr>
        <w:t>),</w:t>
      </w:r>
    </w:p>
    <w:p w14:paraId="4A14664A"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EDUCACION_MADRE </w:t>
      </w:r>
      <w:r w:rsidRPr="009A4981">
        <w:rPr>
          <w:rFonts w:asciiTheme="minorHAnsi" w:eastAsia="Times New Roman" w:hAnsiTheme="minorHAnsi" w:cstheme="minorHAnsi"/>
          <w:color w:val="569CD6"/>
          <w:sz w:val="18"/>
          <w:szCs w:val="18"/>
          <w:lang w:eastAsia="es-MX"/>
        </w:rPr>
        <w:t>NVARCHAR</w:t>
      </w:r>
      <w:r w:rsidRPr="009A4981">
        <w:rPr>
          <w:rFonts w:asciiTheme="minorHAnsi" w:eastAsia="Times New Roman" w:hAnsiTheme="minorHAnsi" w:cstheme="minorHAnsi"/>
          <w:color w:val="FFFFFF"/>
          <w:sz w:val="18"/>
          <w:szCs w:val="18"/>
          <w:lang w:eastAsia="es-MX"/>
        </w:rPr>
        <w:t>(</w:t>
      </w:r>
      <w:r w:rsidRPr="009A4981">
        <w:rPr>
          <w:rFonts w:asciiTheme="minorHAnsi" w:eastAsia="Times New Roman" w:hAnsiTheme="minorHAnsi" w:cstheme="minorHAnsi"/>
          <w:color w:val="B5CEA8"/>
          <w:sz w:val="18"/>
          <w:szCs w:val="18"/>
          <w:lang w:eastAsia="es-MX"/>
        </w:rPr>
        <w:t>150</w:t>
      </w:r>
      <w:r w:rsidRPr="009A4981">
        <w:rPr>
          <w:rFonts w:asciiTheme="minorHAnsi" w:eastAsia="Times New Roman" w:hAnsiTheme="minorHAnsi" w:cstheme="minorHAnsi"/>
          <w:color w:val="FFFFFF"/>
          <w:sz w:val="18"/>
          <w:szCs w:val="18"/>
          <w:lang w:eastAsia="es-MX"/>
        </w:rPr>
        <w:t>),</w:t>
      </w:r>
    </w:p>
    <w:p w14:paraId="0BA5095D"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EDUCACION_PADRE </w:t>
      </w:r>
      <w:r w:rsidRPr="009A4981">
        <w:rPr>
          <w:rFonts w:asciiTheme="minorHAnsi" w:eastAsia="Times New Roman" w:hAnsiTheme="minorHAnsi" w:cstheme="minorHAnsi"/>
          <w:color w:val="569CD6"/>
          <w:sz w:val="18"/>
          <w:szCs w:val="18"/>
          <w:lang w:eastAsia="es-MX"/>
        </w:rPr>
        <w:t>NVARCHAR</w:t>
      </w:r>
      <w:r w:rsidRPr="009A4981">
        <w:rPr>
          <w:rFonts w:asciiTheme="minorHAnsi" w:eastAsia="Times New Roman" w:hAnsiTheme="minorHAnsi" w:cstheme="minorHAnsi"/>
          <w:color w:val="FFFFFF"/>
          <w:sz w:val="18"/>
          <w:szCs w:val="18"/>
          <w:lang w:eastAsia="es-MX"/>
        </w:rPr>
        <w:t>(</w:t>
      </w:r>
      <w:r w:rsidRPr="009A4981">
        <w:rPr>
          <w:rFonts w:asciiTheme="minorHAnsi" w:eastAsia="Times New Roman" w:hAnsiTheme="minorHAnsi" w:cstheme="minorHAnsi"/>
          <w:color w:val="B5CEA8"/>
          <w:sz w:val="18"/>
          <w:szCs w:val="18"/>
          <w:lang w:eastAsia="es-MX"/>
        </w:rPr>
        <w:t>150</w:t>
      </w:r>
      <w:r w:rsidRPr="009A4981">
        <w:rPr>
          <w:rFonts w:asciiTheme="minorHAnsi" w:eastAsia="Times New Roman" w:hAnsiTheme="minorHAnsi" w:cstheme="minorHAnsi"/>
          <w:color w:val="FFFFFF"/>
          <w:sz w:val="18"/>
          <w:szCs w:val="18"/>
          <w:lang w:eastAsia="es-MX"/>
        </w:rPr>
        <w:t>),</w:t>
      </w:r>
    </w:p>
    <w:p w14:paraId="5564FE83"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ESTRATO_VIVIENDA </w:t>
      </w:r>
      <w:r w:rsidRPr="009A4981">
        <w:rPr>
          <w:rFonts w:asciiTheme="minorHAnsi" w:eastAsia="Times New Roman" w:hAnsiTheme="minorHAnsi" w:cstheme="minorHAnsi"/>
          <w:color w:val="569CD6"/>
          <w:sz w:val="18"/>
          <w:szCs w:val="18"/>
          <w:lang w:eastAsia="es-MX"/>
        </w:rPr>
        <w:t>NVARCHAR</w:t>
      </w:r>
      <w:r w:rsidRPr="009A4981">
        <w:rPr>
          <w:rFonts w:asciiTheme="minorHAnsi" w:eastAsia="Times New Roman" w:hAnsiTheme="minorHAnsi" w:cstheme="minorHAnsi"/>
          <w:color w:val="FFFFFF"/>
          <w:sz w:val="18"/>
          <w:szCs w:val="18"/>
          <w:lang w:eastAsia="es-MX"/>
        </w:rPr>
        <w:t>(</w:t>
      </w:r>
      <w:r w:rsidRPr="009A4981">
        <w:rPr>
          <w:rFonts w:asciiTheme="minorHAnsi" w:eastAsia="Times New Roman" w:hAnsiTheme="minorHAnsi" w:cstheme="minorHAnsi"/>
          <w:color w:val="B5CEA8"/>
          <w:sz w:val="18"/>
          <w:szCs w:val="18"/>
          <w:lang w:eastAsia="es-MX"/>
        </w:rPr>
        <w:t>10</w:t>
      </w:r>
      <w:r w:rsidRPr="009A4981">
        <w:rPr>
          <w:rFonts w:asciiTheme="minorHAnsi" w:eastAsia="Times New Roman" w:hAnsiTheme="minorHAnsi" w:cstheme="minorHAnsi"/>
          <w:color w:val="FFFFFF"/>
          <w:sz w:val="18"/>
          <w:szCs w:val="18"/>
          <w:lang w:eastAsia="es-MX"/>
        </w:rPr>
        <w:t>),</w:t>
      </w:r>
    </w:p>
    <w:p w14:paraId="1E84DD9B"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PERSONAS_HOGAR </w:t>
      </w:r>
      <w:r w:rsidRPr="009A4981">
        <w:rPr>
          <w:rFonts w:asciiTheme="minorHAnsi" w:eastAsia="Times New Roman" w:hAnsiTheme="minorHAnsi" w:cstheme="minorHAnsi"/>
          <w:color w:val="569CD6"/>
          <w:sz w:val="18"/>
          <w:szCs w:val="18"/>
          <w:lang w:eastAsia="es-MX"/>
        </w:rPr>
        <w:t>NVARCHAR</w:t>
      </w:r>
      <w:r w:rsidRPr="009A4981">
        <w:rPr>
          <w:rFonts w:asciiTheme="minorHAnsi" w:eastAsia="Times New Roman" w:hAnsiTheme="minorHAnsi" w:cstheme="minorHAnsi"/>
          <w:color w:val="FFFFFF"/>
          <w:sz w:val="18"/>
          <w:szCs w:val="18"/>
          <w:lang w:eastAsia="es-MX"/>
        </w:rPr>
        <w:t>(</w:t>
      </w:r>
      <w:r w:rsidRPr="009A4981">
        <w:rPr>
          <w:rFonts w:asciiTheme="minorHAnsi" w:eastAsia="Times New Roman" w:hAnsiTheme="minorHAnsi" w:cstheme="minorHAnsi"/>
          <w:color w:val="B5CEA8"/>
          <w:sz w:val="18"/>
          <w:szCs w:val="18"/>
          <w:lang w:eastAsia="es-MX"/>
        </w:rPr>
        <w:t>10</w:t>
      </w:r>
      <w:r w:rsidRPr="009A4981">
        <w:rPr>
          <w:rFonts w:asciiTheme="minorHAnsi" w:eastAsia="Times New Roman" w:hAnsiTheme="minorHAnsi" w:cstheme="minorHAnsi"/>
          <w:color w:val="FFFFFF"/>
          <w:sz w:val="18"/>
          <w:szCs w:val="18"/>
          <w:lang w:eastAsia="es-MX"/>
        </w:rPr>
        <w:t>),</w:t>
      </w:r>
    </w:p>
    <w:p w14:paraId="6A363A01"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FAMI_TIENE_AUTOMOVIL </w:t>
      </w:r>
      <w:r w:rsidRPr="009A4981">
        <w:rPr>
          <w:rFonts w:asciiTheme="minorHAnsi" w:eastAsia="Times New Roman" w:hAnsiTheme="minorHAnsi" w:cstheme="minorHAnsi"/>
          <w:color w:val="569CD6"/>
          <w:sz w:val="18"/>
          <w:szCs w:val="18"/>
          <w:lang w:eastAsia="es-MX"/>
        </w:rPr>
        <w:t>NVARCHAR</w:t>
      </w:r>
      <w:r w:rsidRPr="009A4981">
        <w:rPr>
          <w:rFonts w:asciiTheme="minorHAnsi" w:eastAsia="Times New Roman" w:hAnsiTheme="minorHAnsi" w:cstheme="minorHAnsi"/>
          <w:color w:val="FFFFFF"/>
          <w:sz w:val="18"/>
          <w:szCs w:val="18"/>
          <w:lang w:eastAsia="es-MX"/>
        </w:rPr>
        <w:t>(</w:t>
      </w:r>
      <w:r w:rsidRPr="009A4981">
        <w:rPr>
          <w:rFonts w:asciiTheme="minorHAnsi" w:eastAsia="Times New Roman" w:hAnsiTheme="minorHAnsi" w:cstheme="minorHAnsi"/>
          <w:color w:val="B5CEA8"/>
          <w:sz w:val="18"/>
          <w:szCs w:val="18"/>
          <w:lang w:eastAsia="es-MX"/>
        </w:rPr>
        <w:t>2</w:t>
      </w:r>
      <w:r w:rsidRPr="009A4981">
        <w:rPr>
          <w:rFonts w:asciiTheme="minorHAnsi" w:eastAsia="Times New Roman" w:hAnsiTheme="minorHAnsi" w:cstheme="minorHAnsi"/>
          <w:color w:val="FFFFFF"/>
          <w:sz w:val="18"/>
          <w:szCs w:val="18"/>
          <w:lang w:eastAsia="es-MX"/>
        </w:rPr>
        <w:t>),</w:t>
      </w:r>
    </w:p>
    <w:p w14:paraId="3D5C2921"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FAMI_TIENE_COMPUTADOR </w:t>
      </w:r>
      <w:r w:rsidRPr="009A4981">
        <w:rPr>
          <w:rFonts w:asciiTheme="minorHAnsi" w:eastAsia="Times New Roman" w:hAnsiTheme="minorHAnsi" w:cstheme="minorHAnsi"/>
          <w:color w:val="569CD6"/>
          <w:sz w:val="18"/>
          <w:szCs w:val="18"/>
          <w:lang w:eastAsia="es-MX"/>
        </w:rPr>
        <w:t>NVARCHAR</w:t>
      </w:r>
      <w:r w:rsidRPr="009A4981">
        <w:rPr>
          <w:rFonts w:asciiTheme="minorHAnsi" w:eastAsia="Times New Roman" w:hAnsiTheme="minorHAnsi" w:cstheme="minorHAnsi"/>
          <w:color w:val="FFFFFF"/>
          <w:sz w:val="18"/>
          <w:szCs w:val="18"/>
          <w:lang w:eastAsia="es-MX"/>
        </w:rPr>
        <w:t>(</w:t>
      </w:r>
      <w:r w:rsidRPr="009A4981">
        <w:rPr>
          <w:rFonts w:asciiTheme="minorHAnsi" w:eastAsia="Times New Roman" w:hAnsiTheme="minorHAnsi" w:cstheme="minorHAnsi"/>
          <w:color w:val="B5CEA8"/>
          <w:sz w:val="18"/>
          <w:szCs w:val="18"/>
          <w:lang w:eastAsia="es-MX"/>
        </w:rPr>
        <w:t>2</w:t>
      </w:r>
      <w:r w:rsidRPr="009A4981">
        <w:rPr>
          <w:rFonts w:asciiTheme="minorHAnsi" w:eastAsia="Times New Roman" w:hAnsiTheme="minorHAnsi" w:cstheme="minorHAnsi"/>
          <w:color w:val="FFFFFF"/>
          <w:sz w:val="18"/>
          <w:szCs w:val="18"/>
          <w:lang w:eastAsia="es-MX"/>
        </w:rPr>
        <w:t>),</w:t>
      </w:r>
    </w:p>
    <w:p w14:paraId="13A2BEFE"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FAMI_TIENE_INTERNET </w:t>
      </w:r>
      <w:r w:rsidRPr="009A4981">
        <w:rPr>
          <w:rFonts w:asciiTheme="minorHAnsi" w:eastAsia="Times New Roman" w:hAnsiTheme="minorHAnsi" w:cstheme="minorHAnsi"/>
          <w:color w:val="569CD6"/>
          <w:sz w:val="18"/>
          <w:szCs w:val="18"/>
          <w:lang w:eastAsia="es-MX"/>
        </w:rPr>
        <w:t>NVARCHAR</w:t>
      </w:r>
      <w:r w:rsidRPr="009A4981">
        <w:rPr>
          <w:rFonts w:asciiTheme="minorHAnsi" w:eastAsia="Times New Roman" w:hAnsiTheme="minorHAnsi" w:cstheme="minorHAnsi"/>
          <w:color w:val="FFFFFF"/>
          <w:sz w:val="18"/>
          <w:szCs w:val="18"/>
          <w:lang w:eastAsia="es-MX"/>
        </w:rPr>
        <w:t>(</w:t>
      </w:r>
      <w:r w:rsidRPr="009A4981">
        <w:rPr>
          <w:rFonts w:asciiTheme="minorHAnsi" w:eastAsia="Times New Roman" w:hAnsiTheme="minorHAnsi" w:cstheme="minorHAnsi"/>
          <w:color w:val="B5CEA8"/>
          <w:sz w:val="18"/>
          <w:szCs w:val="18"/>
          <w:lang w:eastAsia="es-MX"/>
        </w:rPr>
        <w:t>2</w:t>
      </w:r>
      <w:r w:rsidRPr="009A4981">
        <w:rPr>
          <w:rFonts w:asciiTheme="minorHAnsi" w:eastAsia="Times New Roman" w:hAnsiTheme="minorHAnsi" w:cstheme="minorHAnsi"/>
          <w:color w:val="FFFFFF"/>
          <w:sz w:val="18"/>
          <w:szCs w:val="18"/>
          <w:lang w:eastAsia="es-MX"/>
        </w:rPr>
        <w:t>),</w:t>
      </w:r>
    </w:p>
    <w:p w14:paraId="6585CE3E"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FAMI_TIENE_LAVADORA </w:t>
      </w:r>
      <w:r w:rsidRPr="009A4981">
        <w:rPr>
          <w:rFonts w:asciiTheme="minorHAnsi" w:eastAsia="Times New Roman" w:hAnsiTheme="minorHAnsi" w:cstheme="minorHAnsi"/>
          <w:color w:val="569CD6"/>
          <w:sz w:val="18"/>
          <w:szCs w:val="18"/>
          <w:lang w:eastAsia="es-MX"/>
        </w:rPr>
        <w:t>NVARCHAR</w:t>
      </w:r>
      <w:r w:rsidRPr="009A4981">
        <w:rPr>
          <w:rFonts w:asciiTheme="minorHAnsi" w:eastAsia="Times New Roman" w:hAnsiTheme="minorHAnsi" w:cstheme="minorHAnsi"/>
          <w:color w:val="FFFFFF"/>
          <w:sz w:val="18"/>
          <w:szCs w:val="18"/>
          <w:lang w:eastAsia="es-MX"/>
        </w:rPr>
        <w:t>(</w:t>
      </w:r>
      <w:r w:rsidRPr="009A4981">
        <w:rPr>
          <w:rFonts w:asciiTheme="minorHAnsi" w:eastAsia="Times New Roman" w:hAnsiTheme="minorHAnsi" w:cstheme="minorHAnsi"/>
          <w:color w:val="B5CEA8"/>
          <w:sz w:val="18"/>
          <w:szCs w:val="18"/>
          <w:lang w:eastAsia="es-MX"/>
        </w:rPr>
        <w:t>2</w:t>
      </w:r>
      <w:r w:rsidRPr="009A4981">
        <w:rPr>
          <w:rFonts w:asciiTheme="minorHAnsi" w:eastAsia="Times New Roman" w:hAnsiTheme="minorHAnsi" w:cstheme="minorHAnsi"/>
          <w:color w:val="FFFFFF"/>
          <w:sz w:val="18"/>
          <w:szCs w:val="18"/>
          <w:lang w:eastAsia="es-MX"/>
        </w:rPr>
        <w:t>),</w:t>
      </w:r>
    </w:p>
    <w:p w14:paraId="594614A9"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DT_FECHA_ACTUALIZACION </w:t>
      </w:r>
      <w:r w:rsidRPr="009A4981">
        <w:rPr>
          <w:rFonts w:asciiTheme="minorHAnsi" w:eastAsia="Times New Roman" w:hAnsiTheme="minorHAnsi" w:cstheme="minorHAnsi"/>
          <w:color w:val="569CD6"/>
          <w:sz w:val="18"/>
          <w:szCs w:val="18"/>
          <w:lang w:eastAsia="es-MX"/>
        </w:rPr>
        <w:t>DATETIME</w:t>
      </w:r>
    </w:p>
    <w:p w14:paraId="70938610"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w:t>
      </w:r>
    </w:p>
    <w:p w14:paraId="668AF884" w14:textId="77777777" w:rsidR="00A36AF6" w:rsidRPr="00A36AF6" w:rsidRDefault="00A36AF6" w:rsidP="006D5861">
      <w:pPr>
        <w:spacing w:after="0" w:line="240" w:lineRule="auto"/>
        <w:jc w:val="left"/>
        <w:rPr>
          <w:rFonts w:eastAsia="Times New Roman" w:cs="Arial"/>
          <w:szCs w:val="24"/>
          <w:lang w:eastAsia="es-MX"/>
        </w:rPr>
      </w:pPr>
    </w:p>
    <w:p w14:paraId="7C6CBE96" w14:textId="7D3DDB4E"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Creación del script de consulta de la data en la data warehouse.</w:t>
      </w:r>
    </w:p>
    <w:p w14:paraId="72D86A23" w14:textId="77777777" w:rsidR="00A36AF6" w:rsidRPr="00A36AF6" w:rsidRDefault="00A36AF6" w:rsidP="006D5861">
      <w:pPr>
        <w:spacing w:after="0" w:line="240" w:lineRule="auto"/>
        <w:jc w:val="left"/>
        <w:rPr>
          <w:rFonts w:eastAsia="Times New Roman" w:cs="Arial"/>
          <w:szCs w:val="24"/>
          <w:lang w:eastAsia="es-MX"/>
        </w:rPr>
      </w:pPr>
    </w:p>
    <w:p w14:paraId="736CC543" w14:textId="77777777" w:rsidR="00A36AF6" w:rsidRPr="009A4981" w:rsidRDefault="00A36AF6" w:rsidP="006D5861">
      <w:pPr>
        <w:shd w:val="clear" w:color="auto" w:fill="1E1E1E"/>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2E75B5"/>
          <w:sz w:val="18"/>
          <w:szCs w:val="18"/>
          <w:lang w:eastAsia="es-MX"/>
        </w:rPr>
        <w:t xml:space="preserve">SELECT </w:t>
      </w:r>
      <w:r w:rsidRPr="009A4981">
        <w:rPr>
          <w:rFonts w:asciiTheme="minorHAnsi" w:eastAsia="Times New Roman" w:hAnsiTheme="minorHAnsi" w:cstheme="minorHAnsi"/>
          <w:color w:val="569CD6"/>
          <w:sz w:val="18"/>
          <w:szCs w:val="18"/>
          <w:lang w:eastAsia="es-MX"/>
        </w:rPr>
        <w:t>DISTINCT</w:t>
      </w:r>
      <w:r w:rsidRPr="009A4981">
        <w:rPr>
          <w:rFonts w:asciiTheme="minorHAnsi" w:eastAsia="Times New Roman" w:hAnsiTheme="minorHAnsi" w:cstheme="minorHAnsi"/>
          <w:color w:val="FFFFFF"/>
          <w:sz w:val="18"/>
          <w:szCs w:val="18"/>
          <w:lang w:eastAsia="es-MX"/>
        </w:rPr>
        <w:t xml:space="preserve"> STR_FAMI_CUARTOS_HOGAR </w:t>
      </w:r>
      <w:r w:rsidRPr="009A4981">
        <w:rPr>
          <w:rFonts w:asciiTheme="minorHAnsi" w:eastAsia="Times New Roman" w:hAnsiTheme="minorHAnsi" w:cstheme="minorHAnsi"/>
          <w:color w:val="569CD6"/>
          <w:sz w:val="18"/>
          <w:szCs w:val="18"/>
          <w:lang w:eastAsia="es-MX"/>
        </w:rPr>
        <w:t>AS</w:t>
      </w:r>
      <w:r w:rsidRPr="009A4981">
        <w:rPr>
          <w:rFonts w:asciiTheme="minorHAnsi" w:eastAsia="Times New Roman" w:hAnsiTheme="minorHAnsi" w:cstheme="minorHAnsi"/>
          <w:color w:val="FFFFFF"/>
          <w:sz w:val="18"/>
          <w:szCs w:val="18"/>
          <w:lang w:eastAsia="es-MX"/>
        </w:rPr>
        <w:t xml:space="preserve"> CUARTOS_HOGAR,</w:t>
      </w:r>
    </w:p>
    <w:p w14:paraId="2ED8819E"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STR_FAMI_EDUCACION_MADRE </w:t>
      </w:r>
      <w:r w:rsidRPr="009A4981">
        <w:rPr>
          <w:rFonts w:asciiTheme="minorHAnsi" w:eastAsia="Times New Roman" w:hAnsiTheme="minorHAnsi" w:cstheme="minorHAnsi"/>
          <w:color w:val="569CD6"/>
          <w:sz w:val="18"/>
          <w:szCs w:val="18"/>
          <w:lang w:eastAsia="es-MX"/>
        </w:rPr>
        <w:t>AS</w:t>
      </w:r>
      <w:r w:rsidRPr="009A4981">
        <w:rPr>
          <w:rFonts w:asciiTheme="minorHAnsi" w:eastAsia="Times New Roman" w:hAnsiTheme="minorHAnsi" w:cstheme="minorHAnsi"/>
          <w:color w:val="FFFFFF"/>
          <w:sz w:val="18"/>
          <w:szCs w:val="18"/>
          <w:lang w:eastAsia="es-MX"/>
        </w:rPr>
        <w:t xml:space="preserve"> EDUCACION_MADRE,</w:t>
      </w:r>
    </w:p>
    <w:p w14:paraId="42F161FD"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STR_FAMI_EDUCACION_PADRE </w:t>
      </w:r>
      <w:r w:rsidRPr="009A4981">
        <w:rPr>
          <w:rFonts w:asciiTheme="minorHAnsi" w:eastAsia="Times New Roman" w:hAnsiTheme="minorHAnsi" w:cstheme="minorHAnsi"/>
          <w:color w:val="569CD6"/>
          <w:sz w:val="18"/>
          <w:szCs w:val="18"/>
          <w:lang w:eastAsia="es-MX"/>
        </w:rPr>
        <w:t>AS</w:t>
      </w:r>
      <w:r w:rsidRPr="009A4981">
        <w:rPr>
          <w:rFonts w:asciiTheme="minorHAnsi" w:eastAsia="Times New Roman" w:hAnsiTheme="minorHAnsi" w:cstheme="minorHAnsi"/>
          <w:color w:val="FFFFFF"/>
          <w:sz w:val="18"/>
          <w:szCs w:val="18"/>
          <w:lang w:eastAsia="es-MX"/>
        </w:rPr>
        <w:t xml:space="preserve"> EDUCACION_PADRE,</w:t>
      </w:r>
    </w:p>
    <w:p w14:paraId="41490DB6"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STR_FAMI_ESTRATO_VIVIENDA </w:t>
      </w:r>
      <w:r w:rsidRPr="009A4981">
        <w:rPr>
          <w:rFonts w:asciiTheme="minorHAnsi" w:eastAsia="Times New Roman" w:hAnsiTheme="minorHAnsi" w:cstheme="minorHAnsi"/>
          <w:color w:val="569CD6"/>
          <w:sz w:val="18"/>
          <w:szCs w:val="18"/>
          <w:lang w:eastAsia="es-MX"/>
        </w:rPr>
        <w:t>AS</w:t>
      </w:r>
      <w:r w:rsidRPr="009A4981">
        <w:rPr>
          <w:rFonts w:asciiTheme="minorHAnsi" w:eastAsia="Times New Roman" w:hAnsiTheme="minorHAnsi" w:cstheme="minorHAnsi"/>
          <w:color w:val="FFFFFF"/>
          <w:sz w:val="18"/>
          <w:szCs w:val="18"/>
          <w:lang w:eastAsia="es-MX"/>
        </w:rPr>
        <w:t xml:space="preserve"> ESTRATO_VIVIENDA,</w:t>
      </w:r>
    </w:p>
    <w:p w14:paraId="2A9FE10D"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STR_FAMI_PERSONAS_HOGAR </w:t>
      </w:r>
      <w:r w:rsidRPr="009A4981">
        <w:rPr>
          <w:rFonts w:asciiTheme="minorHAnsi" w:eastAsia="Times New Roman" w:hAnsiTheme="minorHAnsi" w:cstheme="minorHAnsi"/>
          <w:color w:val="569CD6"/>
          <w:sz w:val="18"/>
          <w:szCs w:val="18"/>
          <w:lang w:eastAsia="es-MX"/>
        </w:rPr>
        <w:t>AS</w:t>
      </w:r>
      <w:r w:rsidRPr="009A4981">
        <w:rPr>
          <w:rFonts w:asciiTheme="minorHAnsi" w:eastAsia="Times New Roman" w:hAnsiTheme="minorHAnsi" w:cstheme="minorHAnsi"/>
          <w:color w:val="FFFFFF"/>
          <w:sz w:val="18"/>
          <w:szCs w:val="18"/>
          <w:lang w:eastAsia="es-MX"/>
        </w:rPr>
        <w:t xml:space="preserve"> PERSONAS_HOGAR,</w:t>
      </w:r>
    </w:p>
    <w:p w14:paraId="528972B5"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STR_FAMI_TIENE_AUTOMOVIL </w:t>
      </w:r>
      <w:r w:rsidRPr="009A4981">
        <w:rPr>
          <w:rFonts w:asciiTheme="minorHAnsi" w:eastAsia="Times New Roman" w:hAnsiTheme="minorHAnsi" w:cstheme="minorHAnsi"/>
          <w:color w:val="569CD6"/>
          <w:sz w:val="18"/>
          <w:szCs w:val="18"/>
          <w:lang w:eastAsia="es-MX"/>
        </w:rPr>
        <w:t>AS</w:t>
      </w:r>
      <w:r w:rsidRPr="009A4981">
        <w:rPr>
          <w:rFonts w:asciiTheme="minorHAnsi" w:eastAsia="Times New Roman" w:hAnsiTheme="minorHAnsi" w:cstheme="minorHAnsi"/>
          <w:color w:val="FFFFFF"/>
          <w:sz w:val="18"/>
          <w:szCs w:val="18"/>
          <w:lang w:eastAsia="es-MX"/>
        </w:rPr>
        <w:t xml:space="preserve"> FAMI_TIENE_AUTOMOVIL,</w:t>
      </w:r>
    </w:p>
    <w:p w14:paraId="7E02726D"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STR_FAMI_TIENE_COMPUTADOR </w:t>
      </w:r>
      <w:r w:rsidRPr="009A4981">
        <w:rPr>
          <w:rFonts w:asciiTheme="minorHAnsi" w:eastAsia="Times New Roman" w:hAnsiTheme="minorHAnsi" w:cstheme="minorHAnsi"/>
          <w:color w:val="569CD6"/>
          <w:sz w:val="18"/>
          <w:szCs w:val="18"/>
          <w:lang w:eastAsia="es-MX"/>
        </w:rPr>
        <w:t>AS</w:t>
      </w:r>
      <w:r w:rsidRPr="009A4981">
        <w:rPr>
          <w:rFonts w:asciiTheme="minorHAnsi" w:eastAsia="Times New Roman" w:hAnsiTheme="minorHAnsi" w:cstheme="minorHAnsi"/>
          <w:color w:val="FFFFFF"/>
          <w:sz w:val="18"/>
          <w:szCs w:val="18"/>
          <w:lang w:eastAsia="es-MX"/>
        </w:rPr>
        <w:t xml:space="preserve"> FAMI_TIENE_COMPUTADOR,</w:t>
      </w:r>
    </w:p>
    <w:p w14:paraId="3EECB649"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STR_FAMI_TIENE_INTERNET </w:t>
      </w:r>
      <w:r w:rsidRPr="009A4981">
        <w:rPr>
          <w:rFonts w:asciiTheme="minorHAnsi" w:eastAsia="Times New Roman" w:hAnsiTheme="minorHAnsi" w:cstheme="minorHAnsi"/>
          <w:color w:val="569CD6"/>
          <w:sz w:val="18"/>
          <w:szCs w:val="18"/>
          <w:lang w:eastAsia="es-MX"/>
        </w:rPr>
        <w:t>AS</w:t>
      </w:r>
      <w:r w:rsidRPr="009A4981">
        <w:rPr>
          <w:rFonts w:asciiTheme="minorHAnsi" w:eastAsia="Times New Roman" w:hAnsiTheme="minorHAnsi" w:cstheme="minorHAnsi"/>
          <w:color w:val="FFFFFF"/>
          <w:sz w:val="18"/>
          <w:szCs w:val="18"/>
          <w:lang w:eastAsia="es-MX"/>
        </w:rPr>
        <w:t xml:space="preserve"> FAMI_TIENE_INTERNET,</w:t>
      </w:r>
    </w:p>
    <w:p w14:paraId="1A19DD92"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FFFFFF"/>
          <w:sz w:val="18"/>
          <w:szCs w:val="18"/>
          <w:lang w:eastAsia="es-MX"/>
        </w:rPr>
        <w:t xml:space="preserve">  STR_FAMI_TIENE_LAVADORA </w:t>
      </w:r>
      <w:r w:rsidRPr="009A4981">
        <w:rPr>
          <w:rFonts w:asciiTheme="minorHAnsi" w:eastAsia="Times New Roman" w:hAnsiTheme="minorHAnsi" w:cstheme="minorHAnsi"/>
          <w:color w:val="569CD6"/>
          <w:sz w:val="18"/>
          <w:szCs w:val="18"/>
          <w:lang w:eastAsia="es-MX"/>
        </w:rPr>
        <w:t>AS</w:t>
      </w:r>
      <w:r w:rsidRPr="009A4981">
        <w:rPr>
          <w:rFonts w:asciiTheme="minorHAnsi" w:eastAsia="Times New Roman" w:hAnsiTheme="minorHAnsi" w:cstheme="minorHAnsi"/>
          <w:color w:val="FFFFFF"/>
          <w:sz w:val="18"/>
          <w:szCs w:val="18"/>
          <w:lang w:eastAsia="es-MX"/>
        </w:rPr>
        <w:t xml:space="preserve"> FAMI_TIENE_LAVADORA</w:t>
      </w:r>
    </w:p>
    <w:p w14:paraId="6D55F5B7"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eastAsia="es-MX"/>
        </w:rPr>
      </w:pPr>
      <w:r w:rsidRPr="009A4981">
        <w:rPr>
          <w:rFonts w:asciiTheme="minorHAnsi" w:eastAsia="Times New Roman" w:hAnsiTheme="minorHAnsi" w:cstheme="minorHAnsi"/>
          <w:color w:val="569CD6"/>
          <w:sz w:val="18"/>
          <w:szCs w:val="18"/>
          <w:lang w:eastAsia="es-MX"/>
        </w:rPr>
        <w:t>FROM</w:t>
      </w:r>
      <w:r w:rsidRPr="009A4981">
        <w:rPr>
          <w:rFonts w:asciiTheme="minorHAnsi" w:eastAsia="Times New Roman" w:hAnsiTheme="minorHAnsi" w:cstheme="minorHAnsi"/>
          <w:color w:val="FFFFFF"/>
          <w:sz w:val="18"/>
          <w:szCs w:val="18"/>
          <w:lang w:eastAsia="es-MX"/>
        </w:rPr>
        <w:t xml:space="preserve"> DBO.RESULTADOS_SABER_11;</w:t>
      </w:r>
    </w:p>
    <w:p w14:paraId="15C058DB" w14:textId="77777777" w:rsidR="00A36AF6" w:rsidRPr="00A36AF6" w:rsidRDefault="00A36AF6" w:rsidP="006D5861">
      <w:pPr>
        <w:spacing w:after="0" w:line="240" w:lineRule="auto"/>
        <w:jc w:val="left"/>
        <w:rPr>
          <w:rFonts w:eastAsia="Times New Roman" w:cs="Arial"/>
          <w:szCs w:val="24"/>
          <w:lang w:eastAsia="es-MX"/>
        </w:rPr>
      </w:pPr>
    </w:p>
    <w:p w14:paraId="0F1D8847" w14:textId="3B488619"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Creación del script para castear valores nulos </w:t>
      </w:r>
    </w:p>
    <w:p w14:paraId="7B01C08A" w14:textId="77777777" w:rsidR="00A36AF6" w:rsidRPr="00A36AF6" w:rsidRDefault="00A36AF6" w:rsidP="006D5861">
      <w:pPr>
        <w:spacing w:after="0" w:line="240" w:lineRule="auto"/>
        <w:jc w:val="left"/>
        <w:rPr>
          <w:rFonts w:eastAsia="Times New Roman" w:cs="Arial"/>
          <w:szCs w:val="24"/>
          <w:lang w:eastAsia="es-MX"/>
        </w:rPr>
      </w:pPr>
    </w:p>
    <w:p w14:paraId="0D44698B" w14:textId="77777777" w:rsidR="00A36AF6" w:rsidRPr="009A4981"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9A4981">
        <w:rPr>
          <w:rFonts w:asciiTheme="minorHAnsi" w:eastAsia="Times New Roman" w:hAnsiTheme="minorHAnsi" w:cstheme="minorHAnsi"/>
          <w:color w:val="5B9BD5"/>
          <w:sz w:val="18"/>
          <w:szCs w:val="18"/>
          <w:lang w:val="en-US" w:eastAsia="es-MX"/>
        </w:rPr>
        <w:t>SELECT DISTINCT</w:t>
      </w:r>
    </w:p>
    <w:p w14:paraId="1491B345"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9A4981">
        <w:rPr>
          <w:rFonts w:asciiTheme="minorHAnsi" w:eastAsia="Times New Roman" w:hAnsiTheme="minorHAnsi" w:cstheme="minorHAnsi"/>
          <w:color w:val="FFFFFF"/>
          <w:sz w:val="18"/>
          <w:szCs w:val="18"/>
          <w:lang w:val="en-US" w:eastAsia="es-MX"/>
        </w:rPr>
        <w:t>  </w:t>
      </w:r>
      <w:r w:rsidRPr="002A33B6">
        <w:rPr>
          <w:rFonts w:asciiTheme="minorHAnsi" w:eastAsia="Times New Roman" w:hAnsiTheme="minorHAnsi" w:cstheme="minorHAnsi"/>
          <w:color w:val="5B9BD5"/>
          <w:sz w:val="18"/>
          <w:szCs w:val="18"/>
          <w:lang w:val="en-US" w:eastAsia="es-MX"/>
        </w:rPr>
        <w:t>CAST</w:t>
      </w:r>
      <w:r w:rsidRPr="002A33B6">
        <w:rPr>
          <w:rFonts w:asciiTheme="minorHAnsi" w:eastAsia="Times New Roman" w:hAnsiTheme="minorHAnsi" w:cstheme="minorHAnsi"/>
          <w:color w:val="FFFFFF"/>
          <w:sz w:val="18"/>
          <w:szCs w:val="18"/>
          <w:lang w:val="en-US" w:eastAsia="es-MX"/>
        </w:rPr>
        <w:t xml:space="preserve">('N/A' AS NVARCHAR(10)) </w:t>
      </w:r>
      <w:r w:rsidRPr="002A33B6">
        <w:rPr>
          <w:rFonts w:asciiTheme="minorHAnsi" w:eastAsia="Times New Roman" w:hAnsiTheme="minorHAnsi" w:cstheme="minorHAnsi"/>
          <w:color w:val="5B9BD5"/>
          <w:sz w:val="18"/>
          <w:szCs w:val="18"/>
          <w:lang w:val="en-US" w:eastAsia="es-MX"/>
        </w:rPr>
        <w:t xml:space="preserve">AS </w:t>
      </w:r>
      <w:r w:rsidRPr="002A33B6">
        <w:rPr>
          <w:rFonts w:asciiTheme="minorHAnsi" w:eastAsia="Times New Roman" w:hAnsiTheme="minorHAnsi" w:cstheme="minorHAnsi"/>
          <w:color w:val="FFFFFF"/>
          <w:sz w:val="18"/>
          <w:szCs w:val="18"/>
          <w:lang w:val="en-US" w:eastAsia="es-MX"/>
        </w:rPr>
        <w:t>CUARTOS_HOGAR,</w:t>
      </w:r>
    </w:p>
    <w:p w14:paraId="34971344"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2A33B6">
        <w:rPr>
          <w:rFonts w:asciiTheme="minorHAnsi" w:eastAsia="Times New Roman" w:hAnsiTheme="minorHAnsi" w:cstheme="minorHAnsi"/>
          <w:color w:val="FFFFFF"/>
          <w:sz w:val="18"/>
          <w:szCs w:val="18"/>
          <w:lang w:val="en-US" w:eastAsia="es-MX"/>
        </w:rPr>
        <w:t>  </w:t>
      </w:r>
      <w:r w:rsidRPr="002A33B6">
        <w:rPr>
          <w:rFonts w:asciiTheme="minorHAnsi" w:eastAsia="Times New Roman" w:hAnsiTheme="minorHAnsi" w:cstheme="minorHAnsi"/>
          <w:color w:val="5B9BD5"/>
          <w:sz w:val="18"/>
          <w:szCs w:val="18"/>
          <w:lang w:val="en-US" w:eastAsia="es-MX"/>
        </w:rPr>
        <w:t>CAST</w:t>
      </w:r>
      <w:r w:rsidRPr="002A33B6">
        <w:rPr>
          <w:rFonts w:asciiTheme="minorHAnsi" w:eastAsia="Times New Roman" w:hAnsiTheme="minorHAnsi" w:cstheme="minorHAnsi"/>
          <w:color w:val="FFFFFF"/>
          <w:sz w:val="18"/>
          <w:szCs w:val="18"/>
          <w:lang w:val="en-US" w:eastAsia="es-MX"/>
        </w:rPr>
        <w:t xml:space="preserve">('N/A' AS NVARCHAR(150)) </w:t>
      </w:r>
      <w:r w:rsidRPr="002A33B6">
        <w:rPr>
          <w:rFonts w:asciiTheme="minorHAnsi" w:eastAsia="Times New Roman" w:hAnsiTheme="minorHAnsi" w:cstheme="minorHAnsi"/>
          <w:color w:val="5B9BD5"/>
          <w:sz w:val="18"/>
          <w:szCs w:val="18"/>
          <w:lang w:val="en-US" w:eastAsia="es-MX"/>
        </w:rPr>
        <w:t xml:space="preserve">AS </w:t>
      </w:r>
      <w:r w:rsidRPr="002A33B6">
        <w:rPr>
          <w:rFonts w:asciiTheme="minorHAnsi" w:eastAsia="Times New Roman" w:hAnsiTheme="minorHAnsi" w:cstheme="minorHAnsi"/>
          <w:color w:val="FFFFFF"/>
          <w:sz w:val="18"/>
          <w:szCs w:val="18"/>
          <w:lang w:val="en-US" w:eastAsia="es-MX"/>
        </w:rPr>
        <w:t>EDUCACION_MADRE,</w:t>
      </w:r>
    </w:p>
    <w:p w14:paraId="22CAF032"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2A33B6">
        <w:rPr>
          <w:rFonts w:asciiTheme="minorHAnsi" w:eastAsia="Times New Roman" w:hAnsiTheme="minorHAnsi" w:cstheme="minorHAnsi"/>
          <w:color w:val="FFFFFF"/>
          <w:sz w:val="18"/>
          <w:szCs w:val="18"/>
          <w:lang w:val="en-US" w:eastAsia="es-MX"/>
        </w:rPr>
        <w:t>  </w:t>
      </w:r>
      <w:r w:rsidRPr="002A33B6">
        <w:rPr>
          <w:rFonts w:asciiTheme="minorHAnsi" w:eastAsia="Times New Roman" w:hAnsiTheme="minorHAnsi" w:cstheme="minorHAnsi"/>
          <w:color w:val="5B9BD5"/>
          <w:sz w:val="18"/>
          <w:szCs w:val="18"/>
          <w:lang w:val="en-US" w:eastAsia="es-MX"/>
        </w:rPr>
        <w:t>CAST</w:t>
      </w:r>
      <w:r w:rsidRPr="002A33B6">
        <w:rPr>
          <w:rFonts w:asciiTheme="minorHAnsi" w:eastAsia="Times New Roman" w:hAnsiTheme="minorHAnsi" w:cstheme="minorHAnsi"/>
          <w:color w:val="FFFFFF"/>
          <w:sz w:val="18"/>
          <w:szCs w:val="18"/>
          <w:lang w:val="en-US" w:eastAsia="es-MX"/>
        </w:rPr>
        <w:t xml:space="preserve">('N/A' AS NVARCHAR(150)) </w:t>
      </w:r>
      <w:r w:rsidRPr="002A33B6">
        <w:rPr>
          <w:rFonts w:asciiTheme="minorHAnsi" w:eastAsia="Times New Roman" w:hAnsiTheme="minorHAnsi" w:cstheme="minorHAnsi"/>
          <w:color w:val="5B9BD5"/>
          <w:sz w:val="18"/>
          <w:szCs w:val="18"/>
          <w:lang w:val="en-US" w:eastAsia="es-MX"/>
        </w:rPr>
        <w:t xml:space="preserve">AS </w:t>
      </w:r>
      <w:r w:rsidRPr="002A33B6">
        <w:rPr>
          <w:rFonts w:asciiTheme="minorHAnsi" w:eastAsia="Times New Roman" w:hAnsiTheme="minorHAnsi" w:cstheme="minorHAnsi"/>
          <w:color w:val="FFFFFF"/>
          <w:sz w:val="18"/>
          <w:szCs w:val="18"/>
          <w:lang w:val="en-US" w:eastAsia="es-MX"/>
        </w:rPr>
        <w:t>EDUCACION_PADRE,</w:t>
      </w:r>
    </w:p>
    <w:p w14:paraId="5E6D757F"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2A33B6">
        <w:rPr>
          <w:rFonts w:asciiTheme="minorHAnsi" w:eastAsia="Times New Roman" w:hAnsiTheme="minorHAnsi" w:cstheme="minorHAnsi"/>
          <w:color w:val="FFFFFF"/>
          <w:sz w:val="18"/>
          <w:szCs w:val="18"/>
          <w:lang w:val="en-US" w:eastAsia="es-MX"/>
        </w:rPr>
        <w:t>  </w:t>
      </w:r>
      <w:r w:rsidRPr="002A33B6">
        <w:rPr>
          <w:rFonts w:asciiTheme="minorHAnsi" w:eastAsia="Times New Roman" w:hAnsiTheme="minorHAnsi" w:cstheme="minorHAnsi"/>
          <w:color w:val="5B9BD5"/>
          <w:sz w:val="18"/>
          <w:szCs w:val="18"/>
          <w:lang w:val="en-US" w:eastAsia="es-MX"/>
        </w:rPr>
        <w:t>CAST</w:t>
      </w:r>
      <w:r w:rsidRPr="002A33B6">
        <w:rPr>
          <w:rFonts w:asciiTheme="minorHAnsi" w:eastAsia="Times New Roman" w:hAnsiTheme="minorHAnsi" w:cstheme="minorHAnsi"/>
          <w:color w:val="FFFFFF"/>
          <w:sz w:val="18"/>
          <w:szCs w:val="18"/>
          <w:lang w:val="en-US" w:eastAsia="es-MX"/>
        </w:rPr>
        <w:t xml:space="preserve">('N/A' AS NVARCHAR(10)) </w:t>
      </w:r>
      <w:r w:rsidRPr="002A33B6">
        <w:rPr>
          <w:rFonts w:asciiTheme="minorHAnsi" w:eastAsia="Times New Roman" w:hAnsiTheme="minorHAnsi" w:cstheme="minorHAnsi"/>
          <w:color w:val="5B9BD5"/>
          <w:sz w:val="18"/>
          <w:szCs w:val="18"/>
          <w:lang w:val="en-US" w:eastAsia="es-MX"/>
        </w:rPr>
        <w:t xml:space="preserve">AS </w:t>
      </w:r>
      <w:r w:rsidRPr="002A33B6">
        <w:rPr>
          <w:rFonts w:asciiTheme="minorHAnsi" w:eastAsia="Times New Roman" w:hAnsiTheme="minorHAnsi" w:cstheme="minorHAnsi"/>
          <w:color w:val="FFFFFF"/>
          <w:sz w:val="18"/>
          <w:szCs w:val="18"/>
          <w:lang w:val="en-US" w:eastAsia="es-MX"/>
        </w:rPr>
        <w:t>ESTRATO_VIVIENDA,</w:t>
      </w:r>
    </w:p>
    <w:p w14:paraId="28415FFB"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2A33B6">
        <w:rPr>
          <w:rFonts w:asciiTheme="minorHAnsi" w:eastAsia="Times New Roman" w:hAnsiTheme="minorHAnsi" w:cstheme="minorHAnsi"/>
          <w:color w:val="FFFFFF"/>
          <w:sz w:val="18"/>
          <w:szCs w:val="18"/>
          <w:lang w:val="en-US" w:eastAsia="es-MX"/>
        </w:rPr>
        <w:t>  </w:t>
      </w:r>
      <w:r w:rsidRPr="002A33B6">
        <w:rPr>
          <w:rFonts w:asciiTheme="minorHAnsi" w:eastAsia="Times New Roman" w:hAnsiTheme="minorHAnsi" w:cstheme="minorHAnsi"/>
          <w:color w:val="5B9BD5"/>
          <w:sz w:val="18"/>
          <w:szCs w:val="18"/>
          <w:lang w:val="en-US" w:eastAsia="es-MX"/>
        </w:rPr>
        <w:t>CAST</w:t>
      </w:r>
      <w:r w:rsidRPr="002A33B6">
        <w:rPr>
          <w:rFonts w:asciiTheme="minorHAnsi" w:eastAsia="Times New Roman" w:hAnsiTheme="minorHAnsi" w:cstheme="minorHAnsi"/>
          <w:color w:val="FFFFFF"/>
          <w:sz w:val="18"/>
          <w:szCs w:val="18"/>
          <w:lang w:val="en-US" w:eastAsia="es-MX"/>
        </w:rPr>
        <w:t xml:space="preserve">('N/A' AS NVARCHAR(10)) </w:t>
      </w:r>
      <w:r w:rsidRPr="002A33B6">
        <w:rPr>
          <w:rFonts w:asciiTheme="minorHAnsi" w:eastAsia="Times New Roman" w:hAnsiTheme="minorHAnsi" w:cstheme="minorHAnsi"/>
          <w:color w:val="5B9BD5"/>
          <w:sz w:val="18"/>
          <w:szCs w:val="18"/>
          <w:lang w:val="en-US" w:eastAsia="es-MX"/>
        </w:rPr>
        <w:t xml:space="preserve">AS </w:t>
      </w:r>
      <w:r w:rsidRPr="002A33B6">
        <w:rPr>
          <w:rFonts w:asciiTheme="minorHAnsi" w:eastAsia="Times New Roman" w:hAnsiTheme="minorHAnsi" w:cstheme="minorHAnsi"/>
          <w:color w:val="FFFFFF"/>
          <w:sz w:val="18"/>
          <w:szCs w:val="18"/>
          <w:lang w:val="en-US" w:eastAsia="es-MX"/>
        </w:rPr>
        <w:t>PERSONAS_HOGAR,</w:t>
      </w:r>
    </w:p>
    <w:p w14:paraId="6F0BE7AA"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2A33B6">
        <w:rPr>
          <w:rFonts w:asciiTheme="minorHAnsi" w:eastAsia="Times New Roman" w:hAnsiTheme="minorHAnsi" w:cstheme="minorHAnsi"/>
          <w:color w:val="FFFFFF"/>
          <w:sz w:val="18"/>
          <w:szCs w:val="18"/>
          <w:lang w:val="en-US" w:eastAsia="es-MX"/>
        </w:rPr>
        <w:t>  </w:t>
      </w:r>
      <w:r w:rsidRPr="002A33B6">
        <w:rPr>
          <w:rFonts w:asciiTheme="minorHAnsi" w:eastAsia="Times New Roman" w:hAnsiTheme="minorHAnsi" w:cstheme="minorHAnsi"/>
          <w:color w:val="5B9BD5"/>
          <w:sz w:val="18"/>
          <w:szCs w:val="18"/>
          <w:lang w:val="en-US" w:eastAsia="es-MX"/>
        </w:rPr>
        <w:t>CAST</w:t>
      </w:r>
      <w:r w:rsidRPr="002A33B6">
        <w:rPr>
          <w:rFonts w:asciiTheme="minorHAnsi" w:eastAsia="Times New Roman" w:hAnsiTheme="minorHAnsi" w:cstheme="minorHAnsi"/>
          <w:color w:val="FFFFFF"/>
          <w:sz w:val="18"/>
          <w:szCs w:val="18"/>
          <w:lang w:val="en-US" w:eastAsia="es-MX"/>
        </w:rPr>
        <w:t xml:space="preserve">('N/A' AS NVARCHAR(2)) </w:t>
      </w:r>
      <w:r w:rsidRPr="002A33B6">
        <w:rPr>
          <w:rFonts w:asciiTheme="minorHAnsi" w:eastAsia="Times New Roman" w:hAnsiTheme="minorHAnsi" w:cstheme="minorHAnsi"/>
          <w:color w:val="5B9BD5"/>
          <w:sz w:val="18"/>
          <w:szCs w:val="18"/>
          <w:lang w:val="en-US" w:eastAsia="es-MX"/>
        </w:rPr>
        <w:t xml:space="preserve">AS </w:t>
      </w:r>
      <w:r w:rsidRPr="002A33B6">
        <w:rPr>
          <w:rFonts w:asciiTheme="minorHAnsi" w:eastAsia="Times New Roman" w:hAnsiTheme="minorHAnsi" w:cstheme="minorHAnsi"/>
          <w:color w:val="FFFFFF"/>
          <w:sz w:val="18"/>
          <w:szCs w:val="18"/>
          <w:lang w:val="en-US" w:eastAsia="es-MX"/>
        </w:rPr>
        <w:t>FAMI_TIENE_AUTOMOVIL,</w:t>
      </w:r>
    </w:p>
    <w:p w14:paraId="36C3498A"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2A33B6">
        <w:rPr>
          <w:rFonts w:asciiTheme="minorHAnsi" w:eastAsia="Times New Roman" w:hAnsiTheme="minorHAnsi" w:cstheme="minorHAnsi"/>
          <w:color w:val="FFFFFF"/>
          <w:sz w:val="18"/>
          <w:szCs w:val="18"/>
          <w:lang w:val="en-US" w:eastAsia="es-MX"/>
        </w:rPr>
        <w:t>  </w:t>
      </w:r>
      <w:r w:rsidRPr="002A33B6">
        <w:rPr>
          <w:rFonts w:asciiTheme="minorHAnsi" w:eastAsia="Times New Roman" w:hAnsiTheme="minorHAnsi" w:cstheme="minorHAnsi"/>
          <w:color w:val="5B9BD5"/>
          <w:sz w:val="18"/>
          <w:szCs w:val="18"/>
          <w:lang w:val="en-US" w:eastAsia="es-MX"/>
        </w:rPr>
        <w:t>CAST</w:t>
      </w:r>
      <w:r w:rsidRPr="002A33B6">
        <w:rPr>
          <w:rFonts w:asciiTheme="minorHAnsi" w:eastAsia="Times New Roman" w:hAnsiTheme="minorHAnsi" w:cstheme="minorHAnsi"/>
          <w:color w:val="FFFFFF"/>
          <w:sz w:val="18"/>
          <w:szCs w:val="18"/>
          <w:lang w:val="en-US" w:eastAsia="es-MX"/>
        </w:rPr>
        <w:t xml:space="preserve">('N/A' AS NVARCHAR(2)) </w:t>
      </w:r>
      <w:r w:rsidRPr="002A33B6">
        <w:rPr>
          <w:rFonts w:asciiTheme="minorHAnsi" w:eastAsia="Times New Roman" w:hAnsiTheme="minorHAnsi" w:cstheme="minorHAnsi"/>
          <w:color w:val="5B9BD5"/>
          <w:sz w:val="18"/>
          <w:szCs w:val="18"/>
          <w:lang w:val="en-US" w:eastAsia="es-MX"/>
        </w:rPr>
        <w:t xml:space="preserve">AS </w:t>
      </w:r>
      <w:r w:rsidRPr="002A33B6">
        <w:rPr>
          <w:rFonts w:asciiTheme="minorHAnsi" w:eastAsia="Times New Roman" w:hAnsiTheme="minorHAnsi" w:cstheme="minorHAnsi"/>
          <w:color w:val="FFFFFF"/>
          <w:sz w:val="18"/>
          <w:szCs w:val="18"/>
          <w:lang w:val="en-US" w:eastAsia="es-MX"/>
        </w:rPr>
        <w:t>FAMI_TIENE_COMPUTADOR,</w:t>
      </w:r>
    </w:p>
    <w:p w14:paraId="7CE8F272"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2A33B6">
        <w:rPr>
          <w:rFonts w:asciiTheme="minorHAnsi" w:eastAsia="Times New Roman" w:hAnsiTheme="minorHAnsi" w:cstheme="minorHAnsi"/>
          <w:color w:val="FFFFFF"/>
          <w:sz w:val="18"/>
          <w:szCs w:val="18"/>
          <w:lang w:val="en-US" w:eastAsia="es-MX"/>
        </w:rPr>
        <w:t>  </w:t>
      </w:r>
      <w:r w:rsidRPr="002A33B6">
        <w:rPr>
          <w:rFonts w:asciiTheme="minorHAnsi" w:eastAsia="Times New Roman" w:hAnsiTheme="minorHAnsi" w:cstheme="minorHAnsi"/>
          <w:color w:val="5B9BD5"/>
          <w:sz w:val="18"/>
          <w:szCs w:val="18"/>
          <w:lang w:val="en-US" w:eastAsia="es-MX"/>
        </w:rPr>
        <w:t>CAST</w:t>
      </w:r>
      <w:r w:rsidRPr="002A33B6">
        <w:rPr>
          <w:rFonts w:asciiTheme="minorHAnsi" w:eastAsia="Times New Roman" w:hAnsiTheme="minorHAnsi" w:cstheme="minorHAnsi"/>
          <w:color w:val="FFFFFF"/>
          <w:sz w:val="18"/>
          <w:szCs w:val="18"/>
          <w:lang w:val="en-US" w:eastAsia="es-MX"/>
        </w:rPr>
        <w:t xml:space="preserve">('N/A' AS NVARCHAR(2)) </w:t>
      </w:r>
      <w:r w:rsidRPr="002A33B6">
        <w:rPr>
          <w:rFonts w:asciiTheme="minorHAnsi" w:eastAsia="Times New Roman" w:hAnsiTheme="minorHAnsi" w:cstheme="minorHAnsi"/>
          <w:color w:val="5B9BD5"/>
          <w:sz w:val="18"/>
          <w:szCs w:val="18"/>
          <w:lang w:val="en-US" w:eastAsia="es-MX"/>
        </w:rPr>
        <w:t xml:space="preserve">AS </w:t>
      </w:r>
      <w:r w:rsidRPr="002A33B6">
        <w:rPr>
          <w:rFonts w:asciiTheme="minorHAnsi" w:eastAsia="Times New Roman" w:hAnsiTheme="minorHAnsi" w:cstheme="minorHAnsi"/>
          <w:color w:val="FFFFFF"/>
          <w:sz w:val="18"/>
          <w:szCs w:val="18"/>
          <w:lang w:val="en-US" w:eastAsia="es-MX"/>
        </w:rPr>
        <w:t>FAMI_TIENE_INTERNET,</w:t>
      </w:r>
    </w:p>
    <w:p w14:paraId="0FA9EBEA"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2A33B6">
        <w:rPr>
          <w:rFonts w:asciiTheme="minorHAnsi" w:eastAsia="Times New Roman" w:hAnsiTheme="minorHAnsi" w:cstheme="minorHAnsi"/>
          <w:color w:val="FFFFFF"/>
          <w:sz w:val="18"/>
          <w:szCs w:val="18"/>
          <w:lang w:val="en-US" w:eastAsia="es-MX"/>
        </w:rPr>
        <w:t>  </w:t>
      </w:r>
      <w:r w:rsidRPr="002A33B6">
        <w:rPr>
          <w:rFonts w:asciiTheme="minorHAnsi" w:eastAsia="Times New Roman" w:hAnsiTheme="minorHAnsi" w:cstheme="minorHAnsi"/>
          <w:color w:val="5B9BD5"/>
          <w:sz w:val="18"/>
          <w:szCs w:val="18"/>
          <w:lang w:val="en-US" w:eastAsia="es-MX"/>
        </w:rPr>
        <w:t>CAST</w:t>
      </w:r>
      <w:r w:rsidRPr="002A33B6">
        <w:rPr>
          <w:rFonts w:asciiTheme="minorHAnsi" w:eastAsia="Times New Roman" w:hAnsiTheme="minorHAnsi" w:cstheme="minorHAnsi"/>
          <w:color w:val="FFFFFF"/>
          <w:sz w:val="18"/>
          <w:szCs w:val="18"/>
          <w:lang w:val="en-US" w:eastAsia="es-MX"/>
        </w:rPr>
        <w:t xml:space="preserve">('N/A' AS NVARCHAR(2)) </w:t>
      </w:r>
      <w:r w:rsidRPr="002A33B6">
        <w:rPr>
          <w:rFonts w:asciiTheme="minorHAnsi" w:eastAsia="Times New Roman" w:hAnsiTheme="minorHAnsi" w:cstheme="minorHAnsi"/>
          <w:color w:val="5B9BD5"/>
          <w:sz w:val="18"/>
          <w:szCs w:val="18"/>
          <w:lang w:val="en-US" w:eastAsia="es-MX"/>
        </w:rPr>
        <w:t xml:space="preserve">AS </w:t>
      </w:r>
      <w:r w:rsidRPr="002A33B6">
        <w:rPr>
          <w:rFonts w:asciiTheme="minorHAnsi" w:eastAsia="Times New Roman" w:hAnsiTheme="minorHAnsi" w:cstheme="minorHAnsi"/>
          <w:color w:val="FFFFFF"/>
          <w:sz w:val="18"/>
          <w:szCs w:val="18"/>
          <w:lang w:val="en-US" w:eastAsia="es-MX"/>
        </w:rPr>
        <w:t>FAMI_TIENE_LAVADORA</w:t>
      </w:r>
    </w:p>
    <w:p w14:paraId="04CC2416" w14:textId="77777777" w:rsidR="00A36AF6" w:rsidRPr="002A33B6" w:rsidRDefault="00A36AF6" w:rsidP="006D5861">
      <w:pPr>
        <w:shd w:val="clear" w:color="auto" w:fill="000000"/>
        <w:spacing w:after="0" w:line="240" w:lineRule="auto"/>
        <w:jc w:val="left"/>
        <w:rPr>
          <w:rFonts w:asciiTheme="minorHAnsi" w:eastAsia="Times New Roman" w:hAnsiTheme="minorHAnsi" w:cstheme="minorHAnsi"/>
          <w:sz w:val="18"/>
          <w:szCs w:val="18"/>
          <w:lang w:val="en-US" w:eastAsia="es-MX"/>
        </w:rPr>
      </w:pPr>
      <w:r w:rsidRPr="002A33B6">
        <w:rPr>
          <w:rFonts w:asciiTheme="minorHAnsi" w:eastAsia="Times New Roman" w:hAnsiTheme="minorHAnsi" w:cstheme="minorHAnsi"/>
          <w:color w:val="5B9BD5"/>
          <w:sz w:val="18"/>
          <w:szCs w:val="18"/>
          <w:lang w:val="en-US" w:eastAsia="es-MX"/>
        </w:rPr>
        <w:t xml:space="preserve">FROM </w:t>
      </w:r>
      <w:r w:rsidRPr="002A33B6">
        <w:rPr>
          <w:rFonts w:asciiTheme="minorHAnsi" w:eastAsia="Times New Roman" w:hAnsiTheme="minorHAnsi" w:cstheme="minorHAnsi"/>
          <w:color w:val="FFFFFF"/>
          <w:sz w:val="18"/>
          <w:szCs w:val="18"/>
          <w:lang w:val="en-US" w:eastAsia="es-MX"/>
        </w:rPr>
        <w:t>dbo.RESULTADOS_SABER_11</w:t>
      </w:r>
    </w:p>
    <w:p w14:paraId="19A2E0C6" w14:textId="77777777" w:rsidR="009A4981" w:rsidRPr="002A33B6" w:rsidRDefault="009A4981" w:rsidP="006D5861">
      <w:pPr>
        <w:spacing w:after="0" w:line="240" w:lineRule="auto"/>
        <w:jc w:val="left"/>
        <w:rPr>
          <w:rFonts w:eastAsia="Times New Roman" w:cs="Arial"/>
          <w:color w:val="000000"/>
          <w:szCs w:val="24"/>
          <w:lang w:val="en-US" w:eastAsia="es-MX"/>
        </w:rPr>
      </w:pPr>
    </w:p>
    <w:p w14:paraId="26911CB0" w14:textId="084605A8" w:rsidR="00A36AF6" w:rsidRPr="00163D54" w:rsidRDefault="00A36AF6" w:rsidP="00163D54">
      <w:pPr>
        <w:pStyle w:val="Prrafodelista"/>
        <w:numPr>
          <w:ilvl w:val="3"/>
          <w:numId w:val="19"/>
        </w:numPr>
        <w:spacing w:after="0" w:line="240" w:lineRule="auto"/>
        <w:jc w:val="left"/>
        <w:rPr>
          <w:rFonts w:eastAsia="Times New Roman" w:cs="Arial"/>
          <w:color w:val="000000"/>
          <w:szCs w:val="24"/>
          <w:lang w:eastAsia="es-MX"/>
        </w:rPr>
      </w:pPr>
      <w:r w:rsidRPr="00163D54">
        <w:rPr>
          <w:rFonts w:eastAsia="Times New Roman" w:cs="Arial"/>
          <w:color w:val="000000"/>
          <w:szCs w:val="24"/>
          <w:lang w:eastAsia="es-MX"/>
        </w:rPr>
        <w:t>Configuración de los parámetros donde se capta la Data para la dimensión, Source.</w:t>
      </w:r>
    </w:p>
    <w:p w14:paraId="4383AE76" w14:textId="77777777" w:rsidR="009A4981" w:rsidRDefault="009A4981" w:rsidP="006D5861">
      <w:pPr>
        <w:spacing w:after="0" w:line="240" w:lineRule="auto"/>
        <w:jc w:val="left"/>
        <w:rPr>
          <w:rFonts w:eastAsia="Times New Roman" w:cs="Arial"/>
          <w:color w:val="000000"/>
          <w:szCs w:val="24"/>
          <w:lang w:eastAsia="es-MX"/>
        </w:rPr>
      </w:pPr>
    </w:p>
    <w:p w14:paraId="0B1D8259" w14:textId="77777777" w:rsidR="009A4981" w:rsidRDefault="009A4981" w:rsidP="006D5861">
      <w:pPr>
        <w:spacing w:after="0" w:line="240" w:lineRule="auto"/>
        <w:jc w:val="left"/>
        <w:rPr>
          <w:rFonts w:eastAsia="Times New Roman" w:cs="Arial"/>
          <w:color w:val="000000"/>
          <w:szCs w:val="24"/>
          <w:lang w:eastAsia="es-MX"/>
        </w:rPr>
      </w:pPr>
    </w:p>
    <w:p w14:paraId="54DC6E2F" w14:textId="11129699" w:rsidR="009A4981" w:rsidRPr="00A05241" w:rsidRDefault="00A05241" w:rsidP="00A05241">
      <w:pPr>
        <w:pStyle w:val="Descripcin"/>
        <w:jc w:val="center"/>
        <w:rPr>
          <w:rFonts w:eastAsia="Times New Roman" w:cs="Arial"/>
          <w:color w:val="auto"/>
          <w:sz w:val="24"/>
          <w:szCs w:val="24"/>
          <w:lang w:eastAsia="es-MX"/>
        </w:rPr>
      </w:pPr>
      <w:bookmarkStart w:id="119" w:name="_Toc151316101"/>
      <w:r w:rsidRPr="00A05241">
        <w:rPr>
          <w:color w:val="auto"/>
          <w:sz w:val="24"/>
          <w:szCs w:val="24"/>
        </w:rPr>
        <w:lastRenderedPageBreak/>
        <w:t xml:space="preserve">Figura </w:t>
      </w:r>
      <w:r w:rsidRPr="00A05241">
        <w:rPr>
          <w:color w:val="auto"/>
          <w:sz w:val="24"/>
          <w:szCs w:val="24"/>
        </w:rPr>
        <w:fldChar w:fldCharType="begin"/>
      </w:r>
      <w:r w:rsidRPr="00A05241">
        <w:rPr>
          <w:color w:val="auto"/>
          <w:sz w:val="24"/>
          <w:szCs w:val="24"/>
        </w:rPr>
        <w:instrText xml:space="preserve"> SEQ Figura \* ARABIC </w:instrText>
      </w:r>
      <w:r w:rsidRPr="00A05241">
        <w:rPr>
          <w:color w:val="auto"/>
          <w:sz w:val="24"/>
          <w:szCs w:val="24"/>
        </w:rPr>
        <w:fldChar w:fldCharType="separate"/>
      </w:r>
      <w:r w:rsidR="00B64F0B">
        <w:rPr>
          <w:noProof/>
          <w:color w:val="auto"/>
          <w:sz w:val="24"/>
          <w:szCs w:val="24"/>
        </w:rPr>
        <w:t>66</w:t>
      </w:r>
      <w:r w:rsidRPr="00A05241">
        <w:rPr>
          <w:color w:val="auto"/>
          <w:sz w:val="24"/>
          <w:szCs w:val="24"/>
        </w:rPr>
        <w:fldChar w:fldCharType="end"/>
      </w:r>
      <w:r w:rsidRPr="00A05241">
        <w:rPr>
          <w:color w:val="auto"/>
          <w:sz w:val="24"/>
          <w:szCs w:val="24"/>
        </w:rPr>
        <w:t>. Source Editor, para la dimensión Socioeconómicos</w:t>
      </w:r>
      <w:bookmarkEnd w:id="119"/>
    </w:p>
    <w:p w14:paraId="59640852" w14:textId="77777777" w:rsidR="009A4981" w:rsidRPr="00A36AF6" w:rsidRDefault="009A4981" w:rsidP="006D5861">
      <w:pPr>
        <w:spacing w:after="0" w:line="240" w:lineRule="auto"/>
        <w:jc w:val="left"/>
        <w:rPr>
          <w:rFonts w:eastAsia="Times New Roman" w:cs="Arial"/>
          <w:szCs w:val="24"/>
          <w:lang w:eastAsia="es-MX"/>
        </w:rPr>
      </w:pPr>
    </w:p>
    <w:p w14:paraId="13794EA6" w14:textId="19061BB5"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"https://lh7-us.googleusercontent.com/iH5ostCsU_rcK69-Bj7GPPR05T3QFSBfSR2R5PdtuoH5N2zxOtpezgGDFuokS5Yy5QCaYckMSlkpJQUrEeKQWDF6NjBZtlthOGw7PsSQBcGChKwYQn6VuPE08GfjUr_SawEiJUY_qmWlgOCcUqS1AQ"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04865B36" wp14:editId="425DB964">
            <wp:extent cx="3578606" cy="3139440"/>
            <wp:effectExtent l="0" t="0" r="3175" b="3810"/>
            <wp:docPr id="2004880749" name="Imagen 200488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87641" cy="3147366"/>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6B17FA95" w14:textId="77777777" w:rsidR="00A05241" w:rsidRDefault="00A05241" w:rsidP="00A05241">
      <w:pPr>
        <w:pStyle w:val="Descripcin"/>
        <w:jc w:val="center"/>
        <w:rPr>
          <w:color w:val="auto"/>
          <w:sz w:val="24"/>
          <w:szCs w:val="24"/>
        </w:rPr>
      </w:pPr>
    </w:p>
    <w:p w14:paraId="2FCAE5E3" w14:textId="674117D5" w:rsidR="00A36AF6" w:rsidRPr="00A05241" w:rsidRDefault="00A05241" w:rsidP="00A05241">
      <w:pPr>
        <w:pStyle w:val="Descripcin"/>
        <w:jc w:val="center"/>
        <w:rPr>
          <w:rFonts w:eastAsia="Times New Roman" w:cs="Arial"/>
          <w:color w:val="auto"/>
          <w:sz w:val="24"/>
          <w:szCs w:val="24"/>
          <w:lang w:eastAsia="es-MX"/>
        </w:rPr>
      </w:pPr>
      <w:bookmarkStart w:id="120" w:name="_Toc151316102"/>
      <w:r w:rsidRPr="00A05241">
        <w:rPr>
          <w:color w:val="auto"/>
          <w:sz w:val="24"/>
          <w:szCs w:val="24"/>
        </w:rPr>
        <w:t xml:space="preserve">Figura </w:t>
      </w:r>
      <w:r w:rsidRPr="00A05241">
        <w:rPr>
          <w:color w:val="auto"/>
          <w:sz w:val="24"/>
          <w:szCs w:val="24"/>
        </w:rPr>
        <w:fldChar w:fldCharType="begin"/>
      </w:r>
      <w:r w:rsidRPr="00A05241">
        <w:rPr>
          <w:color w:val="auto"/>
          <w:sz w:val="24"/>
          <w:szCs w:val="24"/>
        </w:rPr>
        <w:instrText xml:space="preserve"> SEQ Figura \* ARABIC </w:instrText>
      </w:r>
      <w:r w:rsidRPr="00A05241">
        <w:rPr>
          <w:color w:val="auto"/>
          <w:sz w:val="24"/>
          <w:szCs w:val="24"/>
        </w:rPr>
        <w:fldChar w:fldCharType="separate"/>
      </w:r>
      <w:r w:rsidR="00B64F0B">
        <w:rPr>
          <w:noProof/>
          <w:color w:val="auto"/>
          <w:sz w:val="24"/>
          <w:szCs w:val="24"/>
        </w:rPr>
        <w:t>67</w:t>
      </w:r>
      <w:r w:rsidRPr="00A05241">
        <w:rPr>
          <w:color w:val="auto"/>
          <w:sz w:val="24"/>
          <w:szCs w:val="24"/>
        </w:rPr>
        <w:fldChar w:fldCharType="end"/>
      </w:r>
      <w:r w:rsidRPr="00A05241">
        <w:rPr>
          <w:color w:val="auto"/>
          <w:sz w:val="24"/>
          <w:szCs w:val="24"/>
        </w:rPr>
        <w:t>. Source Editor, para castear valores nulos</w:t>
      </w:r>
      <w:bookmarkEnd w:id="120"/>
    </w:p>
    <w:p w14:paraId="18A94098" w14:textId="24223A47"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"https://lh7-us.googleusercontent.com/KoIuNJiHk-YXgRaRTaZvAoodAFeuLz-WshPbKEcGTm_NhMJ72Fxc5OyFe8WnTX_BgYFUFd4B4aHXqF73sB5HwDdf02bxhXzFhe9AYaWi5E470J9Qnw3knNpL4JrajI_6WOxP2XpUxs-n0-IwEejvCQ"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3165DE7A" wp14:editId="0372A08D">
            <wp:extent cx="3641725" cy="3568984"/>
            <wp:effectExtent l="0" t="0" r="0" b="0"/>
            <wp:docPr id="324809654" name="Imagen 32480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6885" cy="3583841"/>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301FC1F7" w14:textId="77777777" w:rsidR="00A36AF6" w:rsidRPr="00A36AF6" w:rsidRDefault="00A36AF6" w:rsidP="006D5861">
      <w:pPr>
        <w:spacing w:after="0" w:line="240" w:lineRule="auto"/>
        <w:jc w:val="left"/>
        <w:rPr>
          <w:rFonts w:eastAsia="Times New Roman" w:cs="Arial"/>
          <w:szCs w:val="24"/>
          <w:lang w:eastAsia="es-MX"/>
        </w:rPr>
      </w:pPr>
    </w:p>
    <w:p w14:paraId="190FAC07" w14:textId="22D8702E" w:rsidR="00A36AF6" w:rsidRPr="00A05241" w:rsidRDefault="00A05241" w:rsidP="00A05241">
      <w:pPr>
        <w:pStyle w:val="Descripcin"/>
        <w:jc w:val="center"/>
        <w:rPr>
          <w:rFonts w:eastAsia="Times New Roman" w:cs="Arial"/>
          <w:color w:val="auto"/>
          <w:sz w:val="24"/>
          <w:szCs w:val="24"/>
          <w:lang w:eastAsia="es-MX"/>
        </w:rPr>
      </w:pPr>
      <w:bookmarkStart w:id="121" w:name="_Toc151316103"/>
      <w:r w:rsidRPr="00A05241">
        <w:rPr>
          <w:color w:val="auto"/>
          <w:sz w:val="24"/>
          <w:szCs w:val="24"/>
        </w:rPr>
        <w:t xml:space="preserve">Figura </w:t>
      </w:r>
      <w:r w:rsidRPr="00A05241">
        <w:rPr>
          <w:color w:val="auto"/>
          <w:sz w:val="24"/>
          <w:szCs w:val="24"/>
        </w:rPr>
        <w:fldChar w:fldCharType="begin"/>
      </w:r>
      <w:r w:rsidRPr="00A05241">
        <w:rPr>
          <w:color w:val="auto"/>
          <w:sz w:val="24"/>
          <w:szCs w:val="24"/>
        </w:rPr>
        <w:instrText xml:space="preserve"> SEQ Figura \* ARABIC </w:instrText>
      </w:r>
      <w:r w:rsidRPr="00A05241">
        <w:rPr>
          <w:color w:val="auto"/>
          <w:sz w:val="24"/>
          <w:szCs w:val="24"/>
        </w:rPr>
        <w:fldChar w:fldCharType="separate"/>
      </w:r>
      <w:r w:rsidR="00B64F0B">
        <w:rPr>
          <w:noProof/>
          <w:color w:val="auto"/>
          <w:sz w:val="24"/>
          <w:szCs w:val="24"/>
        </w:rPr>
        <w:t>68</w:t>
      </w:r>
      <w:r w:rsidRPr="00A05241">
        <w:rPr>
          <w:color w:val="auto"/>
          <w:sz w:val="24"/>
          <w:szCs w:val="24"/>
        </w:rPr>
        <w:fldChar w:fldCharType="end"/>
      </w:r>
      <w:r w:rsidRPr="00A05241">
        <w:rPr>
          <w:color w:val="auto"/>
          <w:sz w:val="24"/>
          <w:szCs w:val="24"/>
        </w:rPr>
        <w:t>.Unión casteo valores nulos y datos de la dimensión</w:t>
      </w:r>
      <w:bookmarkEnd w:id="121"/>
    </w:p>
    <w:p w14:paraId="094754C0" w14:textId="6103CF30"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"https://lh7-us.googleusercontent.com/tm4ms32eimU9E6yCJ6RuX-qVXUlBcmorRyJwwwfQuq3qLRdkLVLafxY_x-wh-rd1sQs2IKNBS0_UAOJl3Rn4t0oYsdF97uiQTc8lsOi2XbJViDcdT5wLrBP03nUfLYBBA2AxGpB1UBYQCUfPWev2eA"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C14C4D4" wp14:editId="77E1BCD4">
            <wp:extent cx="3353664" cy="3290417"/>
            <wp:effectExtent l="0" t="0" r="0" b="5715"/>
            <wp:docPr id="1396915315" name="Imagen 13969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0885" cy="3297502"/>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108AF2D0" w14:textId="77777777" w:rsidR="00A36AF6" w:rsidRPr="00A36AF6" w:rsidRDefault="00A36AF6" w:rsidP="006D5861">
      <w:pPr>
        <w:spacing w:after="0" w:line="240" w:lineRule="auto"/>
        <w:jc w:val="left"/>
        <w:rPr>
          <w:rFonts w:eastAsia="Times New Roman" w:cs="Arial"/>
          <w:szCs w:val="24"/>
          <w:lang w:eastAsia="es-MX"/>
        </w:rPr>
      </w:pPr>
    </w:p>
    <w:p w14:paraId="3D91DDB8" w14:textId="2102EC22" w:rsidR="00A36AF6" w:rsidRPr="00163D54" w:rsidRDefault="00A36AF6" w:rsidP="00163D54">
      <w:pPr>
        <w:pStyle w:val="Prrafodelista"/>
        <w:numPr>
          <w:ilvl w:val="3"/>
          <w:numId w:val="19"/>
        </w:numPr>
        <w:spacing w:after="0" w:line="240" w:lineRule="auto"/>
        <w:jc w:val="left"/>
        <w:rPr>
          <w:rFonts w:eastAsia="Times New Roman" w:cs="Arial"/>
          <w:color w:val="000000"/>
          <w:szCs w:val="24"/>
          <w:lang w:eastAsia="es-MX"/>
        </w:rPr>
      </w:pPr>
      <w:r w:rsidRPr="00163D54">
        <w:rPr>
          <w:rFonts w:eastAsia="Times New Roman" w:cs="Arial"/>
          <w:color w:val="000000"/>
          <w:szCs w:val="24"/>
          <w:lang w:eastAsia="es-MX"/>
        </w:rPr>
        <w:t>Creación de la llave a partir de los atributos que tiene la dimensión. </w:t>
      </w:r>
    </w:p>
    <w:p w14:paraId="5BDAC5A2" w14:textId="23874F8B" w:rsidR="00A05241" w:rsidRPr="00A05241" w:rsidRDefault="00A05241" w:rsidP="00A05241">
      <w:pPr>
        <w:pStyle w:val="Descripcin"/>
        <w:jc w:val="center"/>
        <w:rPr>
          <w:rFonts w:eastAsia="Times New Roman" w:cs="Arial"/>
          <w:color w:val="auto"/>
          <w:sz w:val="22"/>
          <w:szCs w:val="22"/>
          <w:lang w:eastAsia="es-MX"/>
        </w:rPr>
      </w:pPr>
      <w:bookmarkStart w:id="122" w:name="_Toc151316104"/>
      <w:r w:rsidRPr="00A05241">
        <w:rPr>
          <w:color w:val="auto"/>
          <w:sz w:val="22"/>
          <w:szCs w:val="22"/>
        </w:rPr>
        <w:t xml:space="preserve">Figura </w:t>
      </w:r>
      <w:r w:rsidRPr="00A05241">
        <w:rPr>
          <w:color w:val="auto"/>
          <w:sz w:val="22"/>
          <w:szCs w:val="22"/>
        </w:rPr>
        <w:fldChar w:fldCharType="begin"/>
      </w:r>
      <w:r w:rsidRPr="00A05241">
        <w:rPr>
          <w:color w:val="auto"/>
          <w:sz w:val="22"/>
          <w:szCs w:val="22"/>
        </w:rPr>
        <w:instrText xml:space="preserve"> SEQ Figura \* ARABIC </w:instrText>
      </w:r>
      <w:r w:rsidRPr="00A05241">
        <w:rPr>
          <w:color w:val="auto"/>
          <w:sz w:val="22"/>
          <w:szCs w:val="22"/>
        </w:rPr>
        <w:fldChar w:fldCharType="separate"/>
      </w:r>
      <w:r w:rsidR="00B64F0B">
        <w:rPr>
          <w:noProof/>
          <w:color w:val="auto"/>
          <w:sz w:val="22"/>
          <w:szCs w:val="22"/>
        </w:rPr>
        <w:t>69</w:t>
      </w:r>
      <w:r w:rsidRPr="00A05241">
        <w:rPr>
          <w:color w:val="auto"/>
          <w:sz w:val="22"/>
          <w:szCs w:val="22"/>
        </w:rPr>
        <w:fldChar w:fldCharType="end"/>
      </w:r>
      <w:r w:rsidRPr="00A05241">
        <w:rPr>
          <w:color w:val="auto"/>
          <w:sz w:val="22"/>
          <w:szCs w:val="22"/>
        </w:rPr>
        <w:t>.Columna derivada, para la dimensión</w:t>
      </w:r>
      <w:bookmarkEnd w:id="122"/>
    </w:p>
    <w:p w14:paraId="47E4A7B4" w14:textId="0FE62324" w:rsidR="00A36AF6" w:rsidRDefault="00A36AF6" w:rsidP="006D5861">
      <w:pPr>
        <w:spacing w:after="0" w:line="240" w:lineRule="auto"/>
        <w:jc w:val="center"/>
        <w:rPr>
          <w:rFonts w:eastAsia="Times New Roman" w:cs="Arial"/>
          <w:color w:val="000000"/>
          <w:szCs w:val="24"/>
          <w:bdr w:val="none" w:sz="0" w:space="0" w:color="auto" w:frame="1"/>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"https://lh7-us.googleusercontent.com/6YYbrLNVGeNejLqp5sFiGvmcV5NIT5aojlHII0CqkLuDKEZLzDKzQompd6FpSVlXG6CQxt5mPCDpi8pf6aZXGk6HzFnlLLOvgawVm5wpCWgmG2oEfB5_a1WFUw6twM2ucPmSktJeBt7x0n9Kw_4ndg"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33CFB453" wp14:editId="1318B6CF">
            <wp:extent cx="3628510" cy="3276702"/>
            <wp:effectExtent l="0" t="0" r="0" b="0"/>
            <wp:docPr id="533042645" name="Imagen 53304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36561" cy="3283973"/>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27F74BE4" w14:textId="77777777" w:rsidR="00A05241" w:rsidRPr="00A36AF6" w:rsidRDefault="00A05241" w:rsidP="006D5861">
      <w:pPr>
        <w:spacing w:after="0" w:line="240" w:lineRule="auto"/>
        <w:jc w:val="center"/>
        <w:rPr>
          <w:rFonts w:eastAsia="Times New Roman" w:cs="Arial"/>
          <w:szCs w:val="24"/>
          <w:lang w:eastAsia="es-MX"/>
        </w:rPr>
      </w:pPr>
    </w:p>
    <w:p w14:paraId="2A028D71" w14:textId="77777777" w:rsidR="00A36AF6" w:rsidRPr="00A36AF6" w:rsidRDefault="00A36AF6" w:rsidP="006D5861">
      <w:pPr>
        <w:spacing w:after="0" w:line="240" w:lineRule="auto"/>
        <w:jc w:val="left"/>
        <w:rPr>
          <w:rFonts w:eastAsia="Times New Roman" w:cs="Arial"/>
          <w:szCs w:val="24"/>
          <w:lang w:eastAsia="es-MX"/>
        </w:rPr>
      </w:pPr>
    </w:p>
    <w:p w14:paraId="3EF8F4DA" w14:textId="74B52B00"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Configuración y creación de la dimensión en SQL server, Destination. </w:t>
      </w:r>
    </w:p>
    <w:p w14:paraId="23E1957A" w14:textId="353ECA2C" w:rsidR="00A05241" w:rsidRPr="00A05241" w:rsidRDefault="00A05241" w:rsidP="00A05241">
      <w:pPr>
        <w:pStyle w:val="Descripcin"/>
        <w:jc w:val="center"/>
        <w:rPr>
          <w:rFonts w:eastAsia="Times New Roman" w:cs="Arial"/>
          <w:i w:val="0"/>
          <w:iCs w:val="0"/>
          <w:color w:val="auto"/>
          <w:sz w:val="24"/>
          <w:szCs w:val="24"/>
          <w:lang w:eastAsia="es-MX"/>
        </w:rPr>
      </w:pPr>
      <w:bookmarkStart w:id="123" w:name="_Toc151316105"/>
      <w:r w:rsidRPr="00A05241">
        <w:rPr>
          <w:color w:val="auto"/>
          <w:sz w:val="24"/>
          <w:szCs w:val="24"/>
        </w:rPr>
        <w:t xml:space="preserve">Figura </w:t>
      </w:r>
      <w:r w:rsidRPr="00A05241">
        <w:rPr>
          <w:color w:val="auto"/>
          <w:sz w:val="24"/>
          <w:szCs w:val="24"/>
        </w:rPr>
        <w:fldChar w:fldCharType="begin"/>
      </w:r>
      <w:r w:rsidRPr="00A05241">
        <w:rPr>
          <w:color w:val="auto"/>
          <w:sz w:val="24"/>
          <w:szCs w:val="24"/>
        </w:rPr>
        <w:instrText xml:space="preserve"> SEQ Figura \* ARABIC </w:instrText>
      </w:r>
      <w:r w:rsidRPr="00A05241">
        <w:rPr>
          <w:color w:val="auto"/>
          <w:sz w:val="24"/>
          <w:szCs w:val="24"/>
        </w:rPr>
        <w:fldChar w:fldCharType="separate"/>
      </w:r>
      <w:r w:rsidR="00B64F0B">
        <w:rPr>
          <w:noProof/>
          <w:color w:val="auto"/>
          <w:sz w:val="24"/>
          <w:szCs w:val="24"/>
        </w:rPr>
        <w:t>70</w:t>
      </w:r>
      <w:r w:rsidRPr="00A05241">
        <w:rPr>
          <w:color w:val="auto"/>
          <w:sz w:val="24"/>
          <w:szCs w:val="24"/>
        </w:rPr>
        <w:fldChar w:fldCharType="end"/>
      </w:r>
      <w:r w:rsidRPr="00A05241">
        <w:rPr>
          <w:color w:val="auto"/>
          <w:sz w:val="24"/>
          <w:szCs w:val="24"/>
        </w:rPr>
        <w:t>. Destination Editor, para la dimensión</w:t>
      </w:r>
      <w:bookmarkEnd w:id="123"/>
    </w:p>
    <w:p w14:paraId="1B91E1D9" w14:textId="359B5A3D"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"https://lh7-us.googleusercontent.com/aMngX8XpUf3cDqMvWbX3V4I3kH9Vd7NiBbOQTu7yII41nIla6C2V5siwkUO6oZQoMEmH09QDFPeWNCpM1J2KB2_GZmYHl5-3Va46JyMTniLieeAAyXb_N-ndK5vcnuMutHQ0HSybpkTZnjnF-8SauA"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24591EE" wp14:editId="27238224">
            <wp:extent cx="3448354" cy="3039861"/>
            <wp:effectExtent l="0" t="0" r="0" b="8255"/>
            <wp:docPr id="1551611887" name="Imagen 155161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63178" cy="3052929"/>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46921381" w14:textId="679D4869"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Mapeo de los campos origen con los Destino. </w:t>
      </w:r>
    </w:p>
    <w:p w14:paraId="6D031540" w14:textId="28CDAE8A" w:rsidR="00A36AF6" w:rsidRPr="00A05241" w:rsidRDefault="00A05241" w:rsidP="00A05241">
      <w:pPr>
        <w:pStyle w:val="Descripcin"/>
        <w:jc w:val="center"/>
        <w:rPr>
          <w:rFonts w:eastAsia="Times New Roman" w:cs="Arial"/>
          <w:color w:val="auto"/>
          <w:sz w:val="24"/>
          <w:szCs w:val="24"/>
          <w:lang w:eastAsia="es-MX"/>
        </w:rPr>
      </w:pPr>
      <w:bookmarkStart w:id="124" w:name="_Toc151316106"/>
      <w:r w:rsidRPr="00A05241">
        <w:rPr>
          <w:color w:val="auto"/>
          <w:sz w:val="24"/>
          <w:szCs w:val="24"/>
        </w:rPr>
        <w:t xml:space="preserve">Figura </w:t>
      </w:r>
      <w:r w:rsidRPr="00A05241">
        <w:rPr>
          <w:color w:val="auto"/>
          <w:sz w:val="24"/>
          <w:szCs w:val="24"/>
        </w:rPr>
        <w:fldChar w:fldCharType="begin"/>
      </w:r>
      <w:r w:rsidRPr="00A05241">
        <w:rPr>
          <w:color w:val="auto"/>
          <w:sz w:val="24"/>
          <w:szCs w:val="24"/>
        </w:rPr>
        <w:instrText xml:space="preserve"> SEQ Figura \* ARABIC </w:instrText>
      </w:r>
      <w:r w:rsidRPr="00A05241">
        <w:rPr>
          <w:color w:val="auto"/>
          <w:sz w:val="24"/>
          <w:szCs w:val="24"/>
        </w:rPr>
        <w:fldChar w:fldCharType="separate"/>
      </w:r>
      <w:r w:rsidR="00B64F0B">
        <w:rPr>
          <w:noProof/>
          <w:color w:val="auto"/>
          <w:sz w:val="24"/>
          <w:szCs w:val="24"/>
        </w:rPr>
        <w:t>71</w:t>
      </w:r>
      <w:r w:rsidRPr="00A05241">
        <w:rPr>
          <w:color w:val="auto"/>
          <w:sz w:val="24"/>
          <w:szCs w:val="24"/>
        </w:rPr>
        <w:fldChar w:fldCharType="end"/>
      </w:r>
      <w:r w:rsidRPr="00A05241">
        <w:rPr>
          <w:color w:val="auto"/>
          <w:sz w:val="24"/>
          <w:szCs w:val="24"/>
        </w:rPr>
        <w:t>. SourDestinationce Editor, Mapping, para la dimensión</w:t>
      </w:r>
      <w:bookmarkEnd w:id="124"/>
    </w:p>
    <w:p w14:paraId="1FC366E7" w14:textId="28DB0FB7"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"https://lh7-us.googleusercontent.com/4lG0HQeoOAt4wxSuhP24aMPwQIbmaMSccMbpsKcVctzfk2s7jXn5wBCM6TZvS-CPMT8OWOPrejmIUbgdXO1YSw67s_n34N6hOKra3KRGHX3Vx025G1JMBpjKHR8PflCd62oOTSrj1mlV3FDlH6RIXA"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01FC3B62" wp14:editId="3BD558FF">
            <wp:extent cx="3435096" cy="3307080"/>
            <wp:effectExtent l="0" t="0" r="0" b="7620"/>
            <wp:docPr id="691653658" name="Imagen 69165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5832" cy="3317416"/>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264F6670" w14:textId="77777777" w:rsidR="00A36AF6" w:rsidRPr="00A36AF6" w:rsidRDefault="00A36AF6" w:rsidP="006D5861">
      <w:pPr>
        <w:spacing w:after="0" w:line="240" w:lineRule="auto"/>
        <w:jc w:val="left"/>
        <w:rPr>
          <w:rFonts w:eastAsia="Times New Roman" w:cs="Arial"/>
          <w:szCs w:val="24"/>
          <w:lang w:eastAsia="es-MX"/>
        </w:rPr>
      </w:pPr>
    </w:p>
    <w:p w14:paraId="4F19AB35" w14:textId="097211BF" w:rsidR="00A36AF6" w:rsidRPr="00163D54" w:rsidRDefault="00A36AF6" w:rsidP="00163D54">
      <w:pPr>
        <w:pStyle w:val="Prrafodelista"/>
        <w:numPr>
          <w:ilvl w:val="3"/>
          <w:numId w:val="19"/>
        </w:numPr>
        <w:spacing w:after="0" w:line="240" w:lineRule="auto"/>
        <w:jc w:val="left"/>
        <w:rPr>
          <w:rFonts w:eastAsia="Times New Roman" w:cs="Arial"/>
          <w:color w:val="000000"/>
          <w:szCs w:val="24"/>
          <w:lang w:eastAsia="es-MX"/>
        </w:rPr>
      </w:pPr>
      <w:r w:rsidRPr="00163D54">
        <w:rPr>
          <w:rFonts w:eastAsia="Times New Roman" w:cs="Arial"/>
          <w:color w:val="000000"/>
          <w:szCs w:val="24"/>
          <w:lang w:eastAsia="es-MX"/>
        </w:rPr>
        <w:t>Ejecución del Data Flow. </w:t>
      </w:r>
    </w:p>
    <w:p w14:paraId="21B0728D" w14:textId="164EF1D5" w:rsidR="00A05241" w:rsidRPr="00A05241" w:rsidRDefault="00A05241" w:rsidP="00A05241">
      <w:pPr>
        <w:pStyle w:val="Descripcin"/>
        <w:jc w:val="center"/>
        <w:rPr>
          <w:rFonts w:eastAsia="Times New Roman" w:cs="Arial"/>
          <w:color w:val="auto"/>
          <w:sz w:val="24"/>
          <w:szCs w:val="24"/>
          <w:lang w:eastAsia="es-MX"/>
        </w:rPr>
      </w:pPr>
      <w:bookmarkStart w:id="125" w:name="_Toc151316107"/>
      <w:r w:rsidRPr="00A05241">
        <w:rPr>
          <w:color w:val="auto"/>
          <w:sz w:val="24"/>
          <w:szCs w:val="24"/>
        </w:rPr>
        <w:lastRenderedPageBreak/>
        <w:t xml:space="preserve">Figura </w:t>
      </w:r>
      <w:r w:rsidRPr="00A05241">
        <w:rPr>
          <w:color w:val="auto"/>
          <w:sz w:val="24"/>
          <w:szCs w:val="24"/>
        </w:rPr>
        <w:fldChar w:fldCharType="begin"/>
      </w:r>
      <w:r w:rsidRPr="00A05241">
        <w:rPr>
          <w:color w:val="auto"/>
          <w:sz w:val="24"/>
          <w:szCs w:val="24"/>
        </w:rPr>
        <w:instrText xml:space="preserve"> SEQ Figura \* ARABIC </w:instrText>
      </w:r>
      <w:r w:rsidRPr="00A05241">
        <w:rPr>
          <w:color w:val="auto"/>
          <w:sz w:val="24"/>
          <w:szCs w:val="24"/>
        </w:rPr>
        <w:fldChar w:fldCharType="separate"/>
      </w:r>
      <w:r w:rsidR="00B64F0B">
        <w:rPr>
          <w:noProof/>
          <w:color w:val="auto"/>
          <w:sz w:val="24"/>
          <w:szCs w:val="24"/>
        </w:rPr>
        <w:t>72</w:t>
      </w:r>
      <w:r w:rsidRPr="00A05241">
        <w:rPr>
          <w:color w:val="auto"/>
          <w:sz w:val="24"/>
          <w:szCs w:val="24"/>
        </w:rPr>
        <w:fldChar w:fldCharType="end"/>
      </w:r>
      <w:r w:rsidRPr="00A05241">
        <w:rPr>
          <w:color w:val="auto"/>
          <w:sz w:val="24"/>
          <w:szCs w:val="24"/>
        </w:rPr>
        <w:t>. Data Flow, para la dimensión</w:t>
      </w:r>
      <w:bookmarkEnd w:id="125"/>
    </w:p>
    <w:p w14:paraId="5CB1E7D7" w14:textId="2A89E67A" w:rsidR="00A36AF6" w:rsidRPr="00A36AF6" w:rsidRDefault="009A4981" w:rsidP="006D5861">
      <w:pPr>
        <w:spacing w:after="0" w:line="240" w:lineRule="auto"/>
        <w:jc w:val="center"/>
        <w:rPr>
          <w:rFonts w:eastAsia="Times New Roman" w:cs="Arial"/>
          <w:szCs w:val="24"/>
          <w:lang w:eastAsia="es-MX"/>
        </w:rPr>
      </w:pPr>
      <w:r w:rsidRPr="00D62EDC">
        <w:rPr>
          <w:rFonts w:eastAsia="Times New Roman" w:cs="Arial"/>
          <w:noProof/>
          <w:color w:val="000000"/>
          <w:szCs w:val="24"/>
          <w:bdr w:val="none" w:sz="0" w:space="0" w:color="auto" w:frame="1"/>
          <w:lang w:eastAsia="es-MX"/>
        </w:rPr>
        <w:drawing>
          <wp:inline distT="0" distB="0" distL="0" distR="0" wp14:anchorId="075BABD1" wp14:editId="0027C198">
            <wp:extent cx="4683050" cy="2670048"/>
            <wp:effectExtent l="0" t="0" r="3810" b="0"/>
            <wp:docPr id="1673059622" name="Imagen 167305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0329" cy="2679900"/>
                    </a:xfrm>
                    <a:prstGeom prst="rect">
                      <a:avLst/>
                    </a:prstGeom>
                    <a:noFill/>
                    <a:ln>
                      <a:noFill/>
                    </a:ln>
                  </pic:spPr>
                </pic:pic>
              </a:graphicData>
            </a:graphic>
          </wp:inline>
        </w:drawing>
      </w:r>
      <w:r w:rsidR="00A36AF6" w:rsidRPr="00A36AF6">
        <w:rPr>
          <w:rFonts w:eastAsia="Times New Roman" w:cs="Arial"/>
          <w:color w:val="000000"/>
          <w:szCs w:val="24"/>
          <w:bdr w:val="none" w:sz="0" w:space="0" w:color="auto" w:frame="1"/>
          <w:lang w:eastAsia="es-MX"/>
        </w:rPr>
        <w:fldChar w:fldCharType="begin"/>
      </w:r>
      <w:r w:rsidR="00A36AF6" w:rsidRPr="00A36AF6">
        <w:rPr>
          <w:rFonts w:eastAsia="Times New Roman" w:cs="Arial"/>
          <w:color w:val="000000"/>
          <w:szCs w:val="24"/>
          <w:bdr w:val="none" w:sz="0" w:space="0" w:color="auto" w:frame="1"/>
          <w:lang w:eastAsia="es-MX"/>
        </w:rPr>
        <w:instrText xml:space="preserve"> INCLUDEPICTURE "https://lh7-us.googleusercontent.com/P3MY0RlvBO3hSoJ7dZcvqMGeSRTn-LJFS6byC7XePMYq8en146j9sVUu547O_J0I1MeMIRsaXinE80_pSpfyqlwzZXyiyzSSGgNTYiOUQ6HIpknGu3nbWdTNKdmISTVxTvqWGPgqzJKSdS8XxHpeTg" \* MERGEFORMATINET </w:instrText>
      </w:r>
      <w:r w:rsidR="00000000">
        <w:rPr>
          <w:rFonts w:eastAsia="Times New Roman" w:cs="Arial"/>
          <w:color w:val="000000"/>
          <w:szCs w:val="24"/>
          <w:bdr w:val="none" w:sz="0" w:space="0" w:color="auto" w:frame="1"/>
          <w:lang w:eastAsia="es-MX"/>
        </w:rPr>
        <w:fldChar w:fldCharType="separate"/>
      </w:r>
      <w:r w:rsidR="00A36AF6" w:rsidRPr="00A36AF6">
        <w:rPr>
          <w:rFonts w:eastAsia="Times New Roman" w:cs="Arial"/>
          <w:color w:val="000000"/>
          <w:szCs w:val="24"/>
          <w:bdr w:val="none" w:sz="0" w:space="0" w:color="auto" w:frame="1"/>
          <w:lang w:eastAsia="es-MX"/>
        </w:rPr>
        <w:fldChar w:fldCharType="end"/>
      </w:r>
    </w:p>
    <w:p w14:paraId="301802B7" w14:textId="77777777" w:rsidR="00A36AF6" w:rsidRPr="00A36AF6" w:rsidRDefault="00A36AF6" w:rsidP="006D5861">
      <w:pPr>
        <w:spacing w:after="0" w:line="240" w:lineRule="auto"/>
        <w:jc w:val="left"/>
        <w:rPr>
          <w:rFonts w:eastAsia="Times New Roman" w:cs="Arial"/>
          <w:szCs w:val="24"/>
          <w:lang w:eastAsia="es-MX"/>
        </w:rPr>
      </w:pPr>
    </w:p>
    <w:p w14:paraId="242CF7A1" w14:textId="5A788B46"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Validación de ejecución Correcta, validando los campos de la dimensión. </w:t>
      </w:r>
    </w:p>
    <w:p w14:paraId="6C24AA76" w14:textId="77777777" w:rsidR="00A36AF6" w:rsidRPr="00A36AF6" w:rsidRDefault="00A36AF6" w:rsidP="006D5861">
      <w:pPr>
        <w:spacing w:after="240" w:line="240" w:lineRule="auto"/>
        <w:jc w:val="left"/>
        <w:rPr>
          <w:rFonts w:eastAsia="Times New Roman" w:cs="Arial"/>
          <w:szCs w:val="24"/>
          <w:lang w:eastAsia="es-MX"/>
        </w:rPr>
      </w:pPr>
      <w:r w:rsidRPr="00A36AF6">
        <w:rPr>
          <w:rFonts w:eastAsia="Times New Roman" w:cs="Arial"/>
          <w:szCs w:val="24"/>
          <w:lang w:eastAsia="es-MX"/>
        </w:rPr>
        <w:br/>
      </w:r>
    </w:p>
    <w:p w14:paraId="2693D8B6" w14:textId="5E2DBADC" w:rsidR="00A36AF6" w:rsidRPr="00A05241" w:rsidRDefault="00A05241" w:rsidP="00A05241">
      <w:pPr>
        <w:pStyle w:val="Descripcin"/>
        <w:jc w:val="center"/>
        <w:rPr>
          <w:rFonts w:eastAsia="Times New Roman" w:cs="Arial"/>
          <w:color w:val="auto"/>
          <w:sz w:val="24"/>
          <w:szCs w:val="24"/>
          <w:lang w:eastAsia="es-MX"/>
        </w:rPr>
      </w:pPr>
      <w:bookmarkStart w:id="126" w:name="_Toc151316108"/>
      <w:r w:rsidRPr="00A05241">
        <w:rPr>
          <w:color w:val="auto"/>
          <w:sz w:val="24"/>
          <w:szCs w:val="24"/>
        </w:rPr>
        <w:t xml:space="preserve">Figura </w:t>
      </w:r>
      <w:r w:rsidRPr="00A05241">
        <w:rPr>
          <w:color w:val="auto"/>
          <w:sz w:val="24"/>
          <w:szCs w:val="24"/>
        </w:rPr>
        <w:fldChar w:fldCharType="begin"/>
      </w:r>
      <w:r w:rsidRPr="00A05241">
        <w:rPr>
          <w:color w:val="auto"/>
          <w:sz w:val="24"/>
          <w:szCs w:val="24"/>
        </w:rPr>
        <w:instrText xml:space="preserve"> SEQ Figura \* ARABIC </w:instrText>
      </w:r>
      <w:r w:rsidRPr="00A05241">
        <w:rPr>
          <w:color w:val="auto"/>
          <w:sz w:val="24"/>
          <w:szCs w:val="24"/>
        </w:rPr>
        <w:fldChar w:fldCharType="separate"/>
      </w:r>
      <w:r w:rsidR="00B64F0B">
        <w:rPr>
          <w:noProof/>
          <w:color w:val="auto"/>
          <w:sz w:val="24"/>
          <w:szCs w:val="24"/>
        </w:rPr>
        <w:t>73</w:t>
      </w:r>
      <w:r w:rsidRPr="00A05241">
        <w:rPr>
          <w:color w:val="auto"/>
          <w:sz w:val="24"/>
          <w:szCs w:val="24"/>
        </w:rPr>
        <w:fldChar w:fldCharType="end"/>
      </w:r>
      <w:r w:rsidRPr="00A05241">
        <w:rPr>
          <w:color w:val="auto"/>
          <w:sz w:val="24"/>
          <w:szCs w:val="24"/>
        </w:rPr>
        <w:t>.Prueba SQL, para la dimensión</w:t>
      </w:r>
      <w:bookmarkEnd w:id="126"/>
    </w:p>
    <w:p w14:paraId="10ED91AA" w14:textId="11BE8367"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"https://lh7-us.googleusercontent.com/FJyaCQQsUtjiNK8SmijEaYWysxIJ5Go91MMeYpcm2Azu6OJDqRSDfwldoSC6y65wnldW-YSKQK7gkSbKh8B_AyJwbpRonuebMy2gF9VgCTKDLXCiDRDYczhABVqNVLuGJKQgy6HvZiw-9p5b1McmRg"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EB02D90" wp14:editId="157E3A7E">
            <wp:extent cx="3905987" cy="3059488"/>
            <wp:effectExtent l="0" t="0" r="0" b="7620"/>
            <wp:docPr id="1789149697" name="Imagen 178914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3036" cy="3065009"/>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04F9EE8B" w14:textId="77777777" w:rsidR="00A36AF6" w:rsidRPr="00A36AF6" w:rsidRDefault="00A36AF6" w:rsidP="006D5861">
      <w:pPr>
        <w:spacing w:after="0" w:line="240" w:lineRule="auto"/>
        <w:jc w:val="left"/>
        <w:rPr>
          <w:rFonts w:eastAsia="Times New Roman" w:cs="Arial"/>
          <w:szCs w:val="24"/>
          <w:lang w:eastAsia="es-MX"/>
        </w:rPr>
      </w:pPr>
    </w:p>
    <w:p w14:paraId="0340FE6D" w14:textId="50AE28F7" w:rsidR="00A36AF6" w:rsidRPr="00163D54" w:rsidRDefault="00A36AF6" w:rsidP="00163D54">
      <w:pPr>
        <w:pStyle w:val="Ttulo3"/>
        <w:numPr>
          <w:ilvl w:val="2"/>
          <w:numId w:val="19"/>
        </w:numPr>
        <w:rPr>
          <w:rFonts w:eastAsia="Times New Roman"/>
          <w:lang w:eastAsia="es-MX"/>
        </w:rPr>
      </w:pPr>
      <w:bookmarkStart w:id="127" w:name="_Toc151316032"/>
      <w:r w:rsidRPr="00163D54">
        <w:rPr>
          <w:rFonts w:eastAsia="Times New Roman"/>
          <w:lang w:eastAsia="es-MX"/>
        </w:rPr>
        <w:lastRenderedPageBreak/>
        <w:t>FACT TABLE</w:t>
      </w:r>
      <w:bookmarkEnd w:id="127"/>
    </w:p>
    <w:p w14:paraId="6F6D4A5A" w14:textId="77777777" w:rsidR="00A36AF6" w:rsidRPr="00A36AF6" w:rsidRDefault="00A36AF6" w:rsidP="006D5861">
      <w:pPr>
        <w:spacing w:after="0" w:line="240" w:lineRule="auto"/>
        <w:jc w:val="left"/>
        <w:rPr>
          <w:rFonts w:eastAsia="Times New Roman" w:cs="Arial"/>
          <w:szCs w:val="24"/>
          <w:lang w:eastAsia="es-MX"/>
        </w:rPr>
      </w:pPr>
      <w:r w:rsidRPr="00A36AF6">
        <w:rPr>
          <w:rFonts w:eastAsia="Times New Roman" w:cs="Arial"/>
          <w:color w:val="000000"/>
          <w:szCs w:val="24"/>
          <w:lang w:eastAsia="es-MX"/>
        </w:rPr>
        <w:t>Fact Table que reúne el valor a analizar de todas las dimensiones, es la tabla de hechos principal. </w:t>
      </w:r>
    </w:p>
    <w:p w14:paraId="4ECA45B9" w14:textId="77777777" w:rsidR="00A36AF6" w:rsidRPr="00A36AF6" w:rsidRDefault="00A36AF6" w:rsidP="006D5861">
      <w:pPr>
        <w:spacing w:after="0" w:line="240" w:lineRule="auto"/>
        <w:jc w:val="left"/>
        <w:rPr>
          <w:rFonts w:eastAsia="Times New Roman" w:cs="Arial"/>
          <w:szCs w:val="24"/>
          <w:lang w:eastAsia="es-MX"/>
        </w:rPr>
      </w:pPr>
    </w:p>
    <w:p w14:paraId="40E1B1AF" w14:textId="77777777" w:rsidR="00A36AF6" w:rsidRPr="00A36AF6" w:rsidRDefault="00A36AF6" w:rsidP="006D5861">
      <w:pPr>
        <w:spacing w:after="0" w:line="240" w:lineRule="auto"/>
        <w:jc w:val="left"/>
        <w:rPr>
          <w:rFonts w:eastAsia="Times New Roman" w:cs="Arial"/>
          <w:szCs w:val="24"/>
          <w:lang w:eastAsia="es-MX"/>
        </w:rPr>
      </w:pPr>
      <w:r w:rsidRPr="00A36AF6">
        <w:rPr>
          <w:rFonts w:eastAsia="Times New Roman" w:cs="Arial"/>
          <w:color w:val="000000"/>
          <w:szCs w:val="24"/>
          <w:lang w:eastAsia="es-MX"/>
        </w:rPr>
        <w:t>Dimensión enfocada al resultado obtenido</w:t>
      </w:r>
    </w:p>
    <w:p w14:paraId="2D6A5A7F" w14:textId="77777777" w:rsidR="00A36AF6" w:rsidRPr="00A36AF6" w:rsidRDefault="00A36AF6" w:rsidP="006D5861">
      <w:pPr>
        <w:spacing w:after="0" w:line="240" w:lineRule="auto"/>
        <w:jc w:val="left"/>
        <w:rPr>
          <w:rFonts w:eastAsia="Times New Roman" w:cs="Arial"/>
          <w:szCs w:val="24"/>
          <w:lang w:eastAsia="es-MX"/>
        </w:rPr>
      </w:pPr>
    </w:p>
    <w:p w14:paraId="641E7E65" w14:textId="1C045E62"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Creación de la tabla por el siguiente script. </w:t>
      </w:r>
    </w:p>
    <w:p w14:paraId="00E3D4BE" w14:textId="77777777" w:rsidR="00A36AF6" w:rsidRPr="00A36AF6" w:rsidRDefault="00A36AF6" w:rsidP="006D5861">
      <w:pPr>
        <w:spacing w:after="0" w:line="240" w:lineRule="auto"/>
        <w:jc w:val="left"/>
        <w:rPr>
          <w:rFonts w:eastAsia="Times New Roman" w:cs="Arial"/>
          <w:szCs w:val="24"/>
          <w:lang w:eastAsia="es-MX"/>
        </w:rPr>
      </w:pPr>
    </w:p>
    <w:p w14:paraId="3F652DA7"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569CD6"/>
          <w:sz w:val="18"/>
          <w:szCs w:val="18"/>
          <w:lang w:val="en-US" w:eastAsia="es-MX"/>
        </w:rPr>
        <w:t>CREATE</w:t>
      </w:r>
      <w:r w:rsidRPr="009A4981">
        <w:rPr>
          <w:rFonts w:eastAsia="Times New Roman" w:cs="Arial"/>
          <w:color w:val="FFFFFF"/>
          <w:sz w:val="18"/>
          <w:szCs w:val="18"/>
          <w:lang w:val="en-US" w:eastAsia="es-MX"/>
        </w:rPr>
        <w:t xml:space="preserve"> </w:t>
      </w:r>
      <w:r w:rsidRPr="009A4981">
        <w:rPr>
          <w:rFonts w:eastAsia="Times New Roman" w:cs="Arial"/>
          <w:color w:val="569CD6"/>
          <w:sz w:val="18"/>
          <w:szCs w:val="18"/>
          <w:lang w:val="en-US" w:eastAsia="es-MX"/>
        </w:rPr>
        <w:t>TABLE</w:t>
      </w:r>
      <w:r w:rsidRPr="009A4981">
        <w:rPr>
          <w:rFonts w:eastAsia="Times New Roman" w:cs="Arial"/>
          <w:color w:val="FFFFFF"/>
          <w:sz w:val="18"/>
          <w:szCs w:val="18"/>
          <w:lang w:val="en-US" w:eastAsia="es-MX"/>
        </w:rPr>
        <w:t xml:space="preserve"> </w:t>
      </w:r>
      <w:r w:rsidRPr="009A4981">
        <w:rPr>
          <w:rFonts w:eastAsia="Times New Roman" w:cs="Arial"/>
          <w:color w:val="DCDCAA"/>
          <w:sz w:val="18"/>
          <w:szCs w:val="18"/>
          <w:lang w:val="en-US" w:eastAsia="es-MX"/>
        </w:rPr>
        <w:t>FACT_RESULTADOS_SABER_11</w:t>
      </w:r>
      <w:r w:rsidRPr="009A4981">
        <w:rPr>
          <w:rFonts w:eastAsia="Times New Roman" w:cs="Arial"/>
          <w:color w:val="FFFFFF"/>
          <w:sz w:val="18"/>
          <w:szCs w:val="18"/>
          <w:lang w:val="en-US" w:eastAsia="es-MX"/>
        </w:rPr>
        <w:t>(</w:t>
      </w:r>
    </w:p>
    <w:p w14:paraId="27953517"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FFFFFF"/>
          <w:sz w:val="18"/>
          <w:szCs w:val="18"/>
          <w:lang w:val="en-US" w:eastAsia="es-MX"/>
        </w:rPr>
        <w:t xml:space="preserve">  SK_FACT_RESULTADOS </w:t>
      </w:r>
      <w:r w:rsidRPr="009A4981">
        <w:rPr>
          <w:rFonts w:eastAsia="Times New Roman" w:cs="Arial"/>
          <w:color w:val="569CD6"/>
          <w:sz w:val="18"/>
          <w:szCs w:val="18"/>
          <w:lang w:val="en-US" w:eastAsia="es-MX"/>
        </w:rPr>
        <w:t>int</w:t>
      </w:r>
      <w:r w:rsidRPr="009A4981">
        <w:rPr>
          <w:rFonts w:eastAsia="Times New Roman" w:cs="Arial"/>
          <w:color w:val="FFFFFF"/>
          <w:sz w:val="18"/>
          <w:szCs w:val="18"/>
          <w:lang w:val="en-US" w:eastAsia="es-MX"/>
        </w:rPr>
        <w:t xml:space="preserve"> </w:t>
      </w:r>
      <w:r w:rsidRPr="009A4981">
        <w:rPr>
          <w:rFonts w:eastAsia="Times New Roman" w:cs="Arial"/>
          <w:color w:val="DCDCAA"/>
          <w:sz w:val="18"/>
          <w:szCs w:val="18"/>
          <w:lang w:val="en-US" w:eastAsia="es-MX"/>
        </w:rPr>
        <w:t>IDENTITY</w:t>
      </w:r>
      <w:r w:rsidRPr="009A4981">
        <w:rPr>
          <w:rFonts w:eastAsia="Times New Roman" w:cs="Arial"/>
          <w:color w:val="FFFFFF"/>
          <w:sz w:val="18"/>
          <w:szCs w:val="18"/>
          <w:lang w:val="en-US" w:eastAsia="es-MX"/>
        </w:rPr>
        <w:t>(</w:t>
      </w:r>
      <w:r w:rsidRPr="009A4981">
        <w:rPr>
          <w:rFonts w:eastAsia="Times New Roman" w:cs="Arial"/>
          <w:color w:val="B5CEA8"/>
          <w:sz w:val="18"/>
          <w:szCs w:val="18"/>
          <w:lang w:val="en-US" w:eastAsia="es-MX"/>
        </w:rPr>
        <w:t>1</w:t>
      </w:r>
      <w:r w:rsidRPr="009A4981">
        <w:rPr>
          <w:rFonts w:eastAsia="Times New Roman" w:cs="Arial"/>
          <w:color w:val="FFFFFF"/>
          <w:sz w:val="18"/>
          <w:szCs w:val="18"/>
          <w:lang w:val="en-US" w:eastAsia="es-MX"/>
        </w:rPr>
        <w:t>,</w:t>
      </w:r>
      <w:r w:rsidRPr="009A4981">
        <w:rPr>
          <w:rFonts w:eastAsia="Times New Roman" w:cs="Arial"/>
          <w:color w:val="B5CEA8"/>
          <w:sz w:val="18"/>
          <w:szCs w:val="18"/>
          <w:lang w:val="en-US" w:eastAsia="es-MX"/>
        </w:rPr>
        <w:t>1</w:t>
      </w:r>
      <w:r w:rsidRPr="009A4981">
        <w:rPr>
          <w:rFonts w:eastAsia="Times New Roman" w:cs="Arial"/>
          <w:color w:val="FFFFFF"/>
          <w:sz w:val="18"/>
          <w:szCs w:val="18"/>
          <w:lang w:val="en-US" w:eastAsia="es-MX"/>
        </w:rPr>
        <w:t xml:space="preserve">) </w:t>
      </w:r>
      <w:r w:rsidRPr="009A4981">
        <w:rPr>
          <w:rFonts w:eastAsia="Times New Roman" w:cs="Arial"/>
          <w:color w:val="569CD6"/>
          <w:sz w:val="18"/>
          <w:szCs w:val="18"/>
          <w:lang w:val="en-US" w:eastAsia="es-MX"/>
        </w:rPr>
        <w:t>PRIMARY KEY</w:t>
      </w:r>
      <w:r w:rsidRPr="009A4981">
        <w:rPr>
          <w:rFonts w:eastAsia="Times New Roman" w:cs="Arial"/>
          <w:color w:val="FFFFFF"/>
          <w:sz w:val="18"/>
          <w:szCs w:val="18"/>
          <w:lang w:val="en-US" w:eastAsia="es-MX"/>
        </w:rPr>
        <w:t>,</w:t>
      </w:r>
    </w:p>
    <w:p w14:paraId="222274FF"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val="en-US" w:eastAsia="es-MX"/>
        </w:rPr>
        <w:t>  </w:t>
      </w:r>
      <w:r w:rsidRPr="009A4981">
        <w:rPr>
          <w:rFonts w:eastAsia="Times New Roman" w:cs="Arial"/>
          <w:color w:val="FFFFFF"/>
          <w:sz w:val="18"/>
          <w:szCs w:val="18"/>
          <w:lang w:eastAsia="es-MX"/>
        </w:rPr>
        <w:t xml:space="preserve">SK_DIM_FACTORES_SOCIOECONOMICOS </w:t>
      </w:r>
      <w:r w:rsidRPr="009A4981">
        <w:rPr>
          <w:rFonts w:eastAsia="Times New Roman" w:cs="Arial"/>
          <w:color w:val="569CD6"/>
          <w:sz w:val="18"/>
          <w:szCs w:val="18"/>
          <w:lang w:eastAsia="es-MX"/>
        </w:rPr>
        <w:t>INT</w:t>
      </w:r>
      <w:r w:rsidRPr="009A4981">
        <w:rPr>
          <w:rFonts w:eastAsia="Times New Roman" w:cs="Arial"/>
          <w:color w:val="FFFFFF"/>
          <w:sz w:val="18"/>
          <w:szCs w:val="18"/>
          <w:lang w:eastAsia="es-MX"/>
        </w:rPr>
        <w:t>,</w:t>
      </w:r>
    </w:p>
    <w:p w14:paraId="1EEF129C"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  SK_DIM_TIEMPO </w:t>
      </w:r>
      <w:r w:rsidRPr="009A4981">
        <w:rPr>
          <w:rFonts w:eastAsia="Times New Roman" w:cs="Arial"/>
          <w:color w:val="569CD6"/>
          <w:sz w:val="18"/>
          <w:szCs w:val="18"/>
          <w:lang w:eastAsia="es-MX"/>
        </w:rPr>
        <w:t>INT</w:t>
      </w:r>
      <w:r w:rsidRPr="009A4981">
        <w:rPr>
          <w:rFonts w:eastAsia="Times New Roman" w:cs="Arial"/>
          <w:color w:val="FFFFFF"/>
          <w:sz w:val="18"/>
          <w:szCs w:val="18"/>
          <w:lang w:eastAsia="es-MX"/>
        </w:rPr>
        <w:t>,</w:t>
      </w:r>
    </w:p>
    <w:p w14:paraId="54A9B872"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  SK_DIM_ESTUDIANTE </w:t>
      </w:r>
      <w:r w:rsidRPr="009A4981">
        <w:rPr>
          <w:rFonts w:eastAsia="Times New Roman" w:cs="Arial"/>
          <w:color w:val="569CD6"/>
          <w:sz w:val="18"/>
          <w:szCs w:val="18"/>
          <w:lang w:eastAsia="es-MX"/>
        </w:rPr>
        <w:t>INT</w:t>
      </w:r>
      <w:r w:rsidRPr="009A4981">
        <w:rPr>
          <w:rFonts w:eastAsia="Times New Roman" w:cs="Arial"/>
          <w:color w:val="FFFFFF"/>
          <w:sz w:val="18"/>
          <w:szCs w:val="18"/>
          <w:lang w:eastAsia="es-MX"/>
        </w:rPr>
        <w:t>,</w:t>
      </w:r>
    </w:p>
    <w:p w14:paraId="0E15DC16"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  SK_DIM_COLEGIO </w:t>
      </w:r>
      <w:r w:rsidRPr="009A4981">
        <w:rPr>
          <w:rFonts w:eastAsia="Times New Roman" w:cs="Arial"/>
          <w:color w:val="569CD6"/>
          <w:sz w:val="18"/>
          <w:szCs w:val="18"/>
          <w:lang w:eastAsia="es-MX"/>
        </w:rPr>
        <w:t>INT</w:t>
      </w:r>
      <w:r w:rsidRPr="009A4981">
        <w:rPr>
          <w:rFonts w:eastAsia="Times New Roman" w:cs="Arial"/>
          <w:color w:val="FFFFFF"/>
          <w:sz w:val="18"/>
          <w:szCs w:val="18"/>
          <w:lang w:eastAsia="es-MX"/>
        </w:rPr>
        <w:t>,</w:t>
      </w:r>
    </w:p>
    <w:p w14:paraId="77A8F654"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  SK_DIM_RESULTADOS </w:t>
      </w:r>
      <w:r w:rsidRPr="009A4981">
        <w:rPr>
          <w:rFonts w:eastAsia="Times New Roman" w:cs="Arial"/>
          <w:color w:val="569CD6"/>
          <w:sz w:val="18"/>
          <w:szCs w:val="18"/>
          <w:lang w:eastAsia="es-MX"/>
        </w:rPr>
        <w:t>INT</w:t>
      </w:r>
      <w:r w:rsidRPr="009A4981">
        <w:rPr>
          <w:rFonts w:eastAsia="Times New Roman" w:cs="Arial"/>
          <w:color w:val="FFFFFF"/>
          <w:sz w:val="18"/>
          <w:szCs w:val="18"/>
          <w:lang w:eastAsia="es-MX"/>
        </w:rPr>
        <w:t>,</w:t>
      </w:r>
    </w:p>
    <w:p w14:paraId="27FEF984"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  NUM_CANTIDAD </w:t>
      </w:r>
      <w:r w:rsidRPr="009A4981">
        <w:rPr>
          <w:rFonts w:eastAsia="Times New Roman" w:cs="Arial"/>
          <w:color w:val="2F5496"/>
          <w:sz w:val="18"/>
          <w:szCs w:val="18"/>
          <w:lang w:eastAsia="es-MX"/>
        </w:rPr>
        <w:t>INT</w:t>
      </w:r>
      <w:r w:rsidRPr="009A4981">
        <w:rPr>
          <w:rFonts w:eastAsia="Times New Roman" w:cs="Arial"/>
          <w:color w:val="FFFFFF"/>
          <w:sz w:val="18"/>
          <w:szCs w:val="18"/>
          <w:lang w:eastAsia="es-MX"/>
        </w:rPr>
        <w:t>,</w:t>
      </w:r>
    </w:p>
    <w:p w14:paraId="7BB7004F"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  DT_FECHA_ACTUALIZACION </w:t>
      </w:r>
      <w:r w:rsidRPr="009A4981">
        <w:rPr>
          <w:rFonts w:eastAsia="Times New Roman" w:cs="Arial"/>
          <w:color w:val="569CD6"/>
          <w:sz w:val="18"/>
          <w:szCs w:val="18"/>
          <w:lang w:eastAsia="es-MX"/>
        </w:rPr>
        <w:t>DATETIME</w:t>
      </w:r>
    </w:p>
    <w:p w14:paraId="3693E237"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w:t>
      </w:r>
    </w:p>
    <w:p w14:paraId="625A3A0F" w14:textId="77777777" w:rsidR="00A36AF6" w:rsidRPr="00A36AF6" w:rsidRDefault="00A36AF6" w:rsidP="006D5861">
      <w:pPr>
        <w:spacing w:after="240" w:line="240" w:lineRule="auto"/>
        <w:jc w:val="left"/>
        <w:rPr>
          <w:rFonts w:eastAsia="Times New Roman" w:cs="Arial"/>
          <w:szCs w:val="24"/>
          <w:lang w:eastAsia="es-MX"/>
        </w:rPr>
      </w:pPr>
    </w:p>
    <w:p w14:paraId="3A7248BC" w14:textId="5E3593BC"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Creación del script de consulta de la data en la data warehouse.</w:t>
      </w:r>
    </w:p>
    <w:p w14:paraId="4D5D34BB" w14:textId="77777777" w:rsidR="00A36AF6" w:rsidRPr="00A36AF6" w:rsidRDefault="00A36AF6" w:rsidP="006D5861">
      <w:pPr>
        <w:spacing w:after="0" w:line="240" w:lineRule="auto"/>
        <w:jc w:val="left"/>
        <w:rPr>
          <w:rFonts w:eastAsia="Times New Roman" w:cs="Arial"/>
          <w:szCs w:val="24"/>
          <w:lang w:eastAsia="es-MX"/>
        </w:rPr>
      </w:pPr>
    </w:p>
    <w:p w14:paraId="0BBCBB02"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569CD6"/>
          <w:sz w:val="18"/>
          <w:szCs w:val="18"/>
          <w:lang w:val="en-US" w:eastAsia="es-MX"/>
        </w:rPr>
        <w:t>SELECT</w:t>
      </w:r>
    </w:p>
    <w:p w14:paraId="625F03BB"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DCDCAA"/>
          <w:sz w:val="18"/>
          <w:szCs w:val="18"/>
          <w:lang w:val="en-US" w:eastAsia="es-MX"/>
        </w:rPr>
        <w:t>TRIM</w:t>
      </w:r>
      <w:r w:rsidRPr="009A4981">
        <w:rPr>
          <w:rFonts w:eastAsia="Times New Roman" w:cs="Arial"/>
          <w:color w:val="FFFFFF"/>
          <w:sz w:val="18"/>
          <w:szCs w:val="18"/>
          <w:lang w:val="en-US" w:eastAsia="es-MX"/>
        </w:rPr>
        <w:t>(</w:t>
      </w:r>
      <w:r w:rsidRPr="009A4981">
        <w:rPr>
          <w:rFonts w:eastAsia="Times New Roman" w:cs="Arial"/>
          <w:color w:val="DCDCAA"/>
          <w:sz w:val="18"/>
          <w:szCs w:val="18"/>
          <w:lang w:val="en-US" w:eastAsia="es-MX"/>
        </w:rPr>
        <w:t>CONCAT</w:t>
      </w:r>
      <w:r w:rsidRPr="009A4981">
        <w:rPr>
          <w:rFonts w:eastAsia="Times New Roman" w:cs="Arial"/>
          <w:color w:val="FFFFFF"/>
          <w:sz w:val="18"/>
          <w:szCs w:val="18"/>
          <w:lang w:val="en-US" w:eastAsia="es-MX"/>
        </w:rPr>
        <w:t>(</w:t>
      </w:r>
    </w:p>
    <w:p w14:paraId="721F0C20"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FFFFFF"/>
          <w:sz w:val="18"/>
          <w:szCs w:val="18"/>
          <w:lang w:val="en-US" w:eastAsia="es-MX"/>
        </w:rPr>
        <w:t>[STR_COLE_AREA_UBICACION],</w:t>
      </w:r>
    </w:p>
    <w:p w14:paraId="2C2116BF"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[STR_ES_BILINGUE],</w:t>
      </w:r>
    </w:p>
    <w:p w14:paraId="0C725F41"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[STR_COLEGIO_CARACTER],</w:t>
      </w:r>
    </w:p>
    <w:p w14:paraId="1ABCE721"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[INT_COLE_CODIGO_DEPTO],</w:t>
      </w:r>
    </w:p>
    <w:p w14:paraId="5BFB9E66"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[INT_COLE_CODIGO_MCPIO],</w:t>
      </w:r>
    </w:p>
    <w:p w14:paraId="5EF89ED9"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[STR_COLE_DEPTO_UBICACION],</w:t>
      </w:r>
    </w:p>
    <w:p w14:paraId="02F2C4FA"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[STR_COLE_GENERO],</w:t>
      </w:r>
    </w:p>
    <w:p w14:paraId="367B4BA4"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[STR_COLEGIO_JORNADA],</w:t>
      </w:r>
    </w:p>
    <w:p w14:paraId="33119B7D"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[STR_COLE_MCPIO_UBICACION],</w:t>
      </w:r>
    </w:p>
    <w:p w14:paraId="4586CAC6"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[STR_COLE_NATURALEZA],</w:t>
      </w:r>
    </w:p>
    <w:p w14:paraId="5F1DE8E4"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[STR_CALENDARIO])) </w:t>
      </w:r>
      <w:r w:rsidRPr="009A4981">
        <w:rPr>
          <w:rFonts w:eastAsia="Times New Roman" w:cs="Arial"/>
          <w:color w:val="569CD6"/>
          <w:sz w:val="18"/>
          <w:szCs w:val="18"/>
          <w:lang w:eastAsia="es-MX"/>
        </w:rPr>
        <w:t>AS</w:t>
      </w:r>
      <w:r w:rsidRPr="009A4981">
        <w:rPr>
          <w:rFonts w:eastAsia="Times New Roman" w:cs="Arial"/>
          <w:color w:val="FFFFFF"/>
          <w:sz w:val="18"/>
          <w:szCs w:val="18"/>
          <w:lang w:eastAsia="es-MX"/>
        </w:rPr>
        <w:t xml:space="preserve"> DIM_COLEGIO,</w:t>
      </w:r>
    </w:p>
    <w:p w14:paraId="197C604D"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DCDCAA"/>
          <w:sz w:val="18"/>
          <w:szCs w:val="18"/>
          <w:lang w:eastAsia="es-MX"/>
        </w:rPr>
        <w:t>TRIM</w:t>
      </w:r>
      <w:r w:rsidRPr="009A4981">
        <w:rPr>
          <w:rFonts w:eastAsia="Times New Roman" w:cs="Arial"/>
          <w:color w:val="FFFFFF"/>
          <w:sz w:val="18"/>
          <w:szCs w:val="18"/>
          <w:lang w:eastAsia="es-MX"/>
        </w:rPr>
        <w:t>(</w:t>
      </w:r>
      <w:r w:rsidRPr="009A4981">
        <w:rPr>
          <w:rFonts w:eastAsia="Times New Roman" w:cs="Arial"/>
          <w:color w:val="DCDCAA"/>
          <w:sz w:val="18"/>
          <w:szCs w:val="18"/>
          <w:lang w:eastAsia="es-MX"/>
        </w:rPr>
        <w:t>CONCAT</w:t>
      </w:r>
      <w:r w:rsidRPr="009A4981">
        <w:rPr>
          <w:rFonts w:eastAsia="Times New Roman" w:cs="Arial"/>
          <w:color w:val="FFFFFF"/>
          <w:sz w:val="18"/>
          <w:szCs w:val="18"/>
          <w:lang w:eastAsia="es-MX"/>
        </w:rPr>
        <w:t>(</w:t>
      </w:r>
    </w:p>
    <w:p w14:paraId="53872BE9"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[STR_TIPO_DOCUMENTO],</w:t>
      </w:r>
    </w:p>
    <w:p w14:paraId="03AC5D7E"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[INT_ESTU_COD_DEPTO_PRESENTACION],</w:t>
      </w:r>
    </w:p>
    <w:p w14:paraId="068B6812"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[INT_ESTU_COD_MCPIO_PRESENTACION],</w:t>
      </w:r>
    </w:p>
    <w:p w14:paraId="2D241DFB"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[INT_ESTU_COD_RESIDE_DEPTO],</w:t>
      </w:r>
    </w:p>
    <w:p w14:paraId="5D9EFCCD"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[INT_ESTU_COD_RESIDE_MCPIO],</w:t>
      </w:r>
    </w:p>
    <w:p w14:paraId="37551D6A"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[STR_ESTU_DEPTO_PRESENTACION],</w:t>
      </w:r>
    </w:p>
    <w:p w14:paraId="57563649"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[STR_ESTU_DEPTO_RESIDE],</w:t>
      </w:r>
    </w:p>
    <w:p w14:paraId="216D7300"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[STR_ESTU_ESTUDIANTE],</w:t>
      </w:r>
    </w:p>
    <w:p w14:paraId="7EE190BA"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DCDCAA"/>
          <w:sz w:val="18"/>
          <w:szCs w:val="18"/>
          <w:lang w:eastAsia="es-MX"/>
        </w:rPr>
        <w:t>CONVERT</w:t>
      </w:r>
      <w:r w:rsidRPr="009A4981">
        <w:rPr>
          <w:rFonts w:eastAsia="Times New Roman" w:cs="Arial"/>
          <w:color w:val="FFFFFF"/>
          <w:sz w:val="18"/>
          <w:szCs w:val="18"/>
          <w:lang w:eastAsia="es-MX"/>
        </w:rPr>
        <w:t>(</w:t>
      </w:r>
      <w:r w:rsidRPr="009A4981">
        <w:rPr>
          <w:rFonts w:eastAsia="Times New Roman" w:cs="Arial"/>
          <w:color w:val="569CD6"/>
          <w:sz w:val="18"/>
          <w:szCs w:val="18"/>
          <w:lang w:eastAsia="es-MX"/>
        </w:rPr>
        <w:t>VARCHAR</w:t>
      </w:r>
      <w:r w:rsidRPr="009A4981">
        <w:rPr>
          <w:rFonts w:eastAsia="Times New Roman" w:cs="Arial"/>
          <w:color w:val="FFFFFF"/>
          <w:sz w:val="18"/>
          <w:szCs w:val="18"/>
          <w:lang w:eastAsia="es-MX"/>
        </w:rPr>
        <w:t xml:space="preserve">,[STR_ESTU_FECHANACIMIENTO], </w:t>
      </w:r>
      <w:r w:rsidRPr="009A4981">
        <w:rPr>
          <w:rFonts w:eastAsia="Times New Roman" w:cs="Arial"/>
          <w:color w:val="B5CEA8"/>
          <w:sz w:val="18"/>
          <w:szCs w:val="18"/>
          <w:lang w:eastAsia="es-MX"/>
        </w:rPr>
        <w:t>101</w:t>
      </w:r>
      <w:r w:rsidRPr="009A4981">
        <w:rPr>
          <w:rFonts w:eastAsia="Times New Roman" w:cs="Arial"/>
          <w:color w:val="FFFFFF"/>
          <w:sz w:val="18"/>
          <w:szCs w:val="18"/>
          <w:lang w:eastAsia="es-MX"/>
        </w:rPr>
        <w:t>),</w:t>
      </w:r>
    </w:p>
    <w:p w14:paraId="2E7A2595"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[STR_ESTU_GENERO],</w:t>
      </w:r>
    </w:p>
    <w:p w14:paraId="1F00A244"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[STR_ESTU_MCPIO_PRESENTACION],</w:t>
      </w:r>
    </w:p>
    <w:p w14:paraId="765DDC12"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[STR_ESTU_MCPIO_RESIDE],</w:t>
      </w:r>
    </w:p>
    <w:p w14:paraId="09D0A8C9"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[STR_ESTU_NACIONALIDAD],</w:t>
      </w:r>
    </w:p>
    <w:p w14:paraId="24E7DF71"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[STR_ESTU_PAIS_RESIDE],</w:t>
      </w:r>
    </w:p>
    <w:p w14:paraId="6E73C345"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[STR_ESTU_PRIVADO_LIBERTAD])) </w:t>
      </w:r>
      <w:r w:rsidRPr="009A4981">
        <w:rPr>
          <w:rFonts w:eastAsia="Times New Roman" w:cs="Arial"/>
          <w:color w:val="569CD6"/>
          <w:sz w:val="18"/>
          <w:szCs w:val="18"/>
          <w:lang w:eastAsia="es-MX"/>
        </w:rPr>
        <w:t>AS</w:t>
      </w:r>
      <w:r w:rsidRPr="009A4981">
        <w:rPr>
          <w:rFonts w:eastAsia="Times New Roman" w:cs="Arial"/>
          <w:color w:val="FFFFFF"/>
          <w:sz w:val="18"/>
          <w:szCs w:val="18"/>
          <w:lang w:eastAsia="es-MX"/>
        </w:rPr>
        <w:t xml:space="preserve"> DIM_ESTUDIANTE,</w:t>
      </w:r>
    </w:p>
    <w:p w14:paraId="6A172A5F"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DCDCAA"/>
          <w:sz w:val="18"/>
          <w:szCs w:val="18"/>
          <w:lang w:eastAsia="es-MX"/>
        </w:rPr>
        <w:t>TRIM</w:t>
      </w:r>
      <w:r w:rsidRPr="009A4981">
        <w:rPr>
          <w:rFonts w:eastAsia="Times New Roman" w:cs="Arial"/>
          <w:color w:val="FFFFFF"/>
          <w:sz w:val="18"/>
          <w:szCs w:val="18"/>
          <w:lang w:eastAsia="es-MX"/>
        </w:rPr>
        <w:t>(</w:t>
      </w:r>
      <w:r w:rsidRPr="009A4981">
        <w:rPr>
          <w:rFonts w:eastAsia="Times New Roman" w:cs="Arial"/>
          <w:color w:val="DCDCAA"/>
          <w:sz w:val="18"/>
          <w:szCs w:val="18"/>
          <w:lang w:eastAsia="es-MX"/>
        </w:rPr>
        <w:t>CONCAT</w:t>
      </w:r>
      <w:r w:rsidRPr="009A4981">
        <w:rPr>
          <w:rFonts w:eastAsia="Times New Roman" w:cs="Arial"/>
          <w:color w:val="FFFFFF"/>
          <w:sz w:val="18"/>
          <w:szCs w:val="18"/>
          <w:lang w:eastAsia="es-MX"/>
        </w:rPr>
        <w:t>(</w:t>
      </w:r>
    </w:p>
    <w:p w14:paraId="15C1658B"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[STR_FAMI_CUARTOS_HOGAR],</w:t>
      </w:r>
    </w:p>
    <w:p w14:paraId="37612F9B"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[STR_FAMI_EDUCACION_MADRE] ,</w:t>
      </w:r>
    </w:p>
    <w:p w14:paraId="266C2A4C"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[STR_FAMI_EDUCACION_PADRE],</w:t>
      </w:r>
    </w:p>
    <w:p w14:paraId="1E9F690C"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lastRenderedPageBreak/>
        <w:t>[STR_FAMI_ESTRATO_VIVIENDA],</w:t>
      </w:r>
    </w:p>
    <w:p w14:paraId="648DB71E"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[STR_FAMI_PERSONAS_HOGAR],</w:t>
      </w:r>
    </w:p>
    <w:p w14:paraId="2BB6D7DC"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[STR_FAMI_TIENE_AUTOMOVIL],</w:t>
      </w:r>
    </w:p>
    <w:p w14:paraId="2083E439"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[STR_FAMI_TIENE_COMPUTADOR],</w:t>
      </w:r>
    </w:p>
    <w:p w14:paraId="7ED71540"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[STR_FAMI_TIENE_INTERNET],</w:t>
      </w:r>
    </w:p>
    <w:p w14:paraId="1C574172"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[STR_FAMI_TIENE_LAVADORA])) </w:t>
      </w:r>
      <w:r w:rsidRPr="009A4981">
        <w:rPr>
          <w:rFonts w:eastAsia="Times New Roman" w:cs="Arial"/>
          <w:color w:val="569CD6"/>
          <w:sz w:val="18"/>
          <w:szCs w:val="18"/>
          <w:lang w:eastAsia="es-MX"/>
        </w:rPr>
        <w:t>AS</w:t>
      </w:r>
      <w:r w:rsidRPr="009A4981">
        <w:rPr>
          <w:rFonts w:eastAsia="Times New Roman" w:cs="Arial"/>
          <w:color w:val="FFFFFF"/>
          <w:sz w:val="18"/>
          <w:szCs w:val="18"/>
          <w:lang w:eastAsia="es-MX"/>
        </w:rPr>
        <w:t xml:space="preserve"> DIM_FACTORES_SOCIOECONOMICOS,</w:t>
      </w:r>
    </w:p>
    <w:p w14:paraId="5A767C5E"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DCDCAA"/>
          <w:sz w:val="18"/>
          <w:szCs w:val="18"/>
          <w:lang w:val="en-US" w:eastAsia="es-MX"/>
        </w:rPr>
        <w:t>TRIM</w:t>
      </w:r>
      <w:r w:rsidRPr="009A4981">
        <w:rPr>
          <w:rFonts w:eastAsia="Times New Roman" w:cs="Arial"/>
          <w:color w:val="FFFFFF"/>
          <w:sz w:val="18"/>
          <w:szCs w:val="18"/>
          <w:lang w:val="en-US" w:eastAsia="es-MX"/>
        </w:rPr>
        <w:t>(</w:t>
      </w:r>
      <w:r w:rsidRPr="009A4981">
        <w:rPr>
          <w:rFonts w:eastAsia="Times New Roman" w:cs="Arial"/>
          <w:color w:val="DCDCAA"/>
          <w:sz w:val="18"/>
          <w:szCs w:val="18"/>
          <w:lang w:val="en-US" w:eastAsia="es-MX"/>
        </w:rPr>
        <w:t>CONCAT</w:t>
      </w:r>
      <w:r w:rsidRPr="009A4981">
        <w:rPr>
          <w:rFonts w:eastAsia="Times New Roman" w:cs="Arial"/>
          <w:color w:val="FFFFFF"/>
          <w:sz w:val="18"/>
          <w:szCs w:val="18"/>
          <w:lang w:val="en-US" w:eastAsia="es-MX"/>
        </w:rPr>
        <w:t>(</w:t>
      </w:r>
    </w:p>
    <w:p w14:paraId="0E8E06B5"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FFFFFF"/>
          <w:sz w:val="18"/>
          <w:szCs w:val="18"/>
          <w:lang w:val="en-US" w:eastAsia="es-MX"/>
        </w:rPr>
        <w:t>[STR_DESEMP_INGLES],</w:t>
      </w:r>
    </w:p>
    <w:p w14:paraId="79A3F816"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FFFFFF"/>
          <w:sz w:val="18"/>
          <w:szCs w:val="18"/>
          <w:lang w:val="en-US" w:eastAsia="es-MX"/>
        </w:rPr>
        <w:t>[INT_PUNT_INGLES],</w:t>
      </w:r>
    </w:p>
    <w:p w14:paraId="227155E3"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[INT_PUNT_MATEMATICAS],</w:t>
      </w:r>
    </w:p>
    <w:p w14:paraId="70F89C89"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[INT_PUNT_SOCIALES_CIUDADANAS],</w:t>
      </w:r>
    </w:p>
    <w:p w14:paraId="0C9A2105"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FFFFFF"/>
          <w:sz w:val="18"/>
          <w:szCs w:val="18"/>
          <w:lang w:val="en-US" w:eastAsia="es-MX"/>
        </w:rPr>
        <w:t>[INT_PUNT_C_NATURALES],</w:t>
      </w:r>
    </w:p>
    <w:p w14:paraId="0FF169DA"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FFFFFF"/>
          <w:sz w:val="18"/>
          <w:szCs w:val="18"/>
          <w:lang w:val="en-US" w:eastAsia="es-MX"/>
        </w:rPr>
        <w:t>[INT_PUNT_LECTURA_CRITICA],</w:t>
      </w:r>
    </w:p>
    <w:p w14:paraId="3B768A0A"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FFFFFF"/>
          <w:sz w:val="18"/>
          <w:szCs w:val="18"/>
          <w:lang w:val="en-US" w:eastAsia="es-MX"/>
        </w:rPr>
        <w:t xml:space="preserve">[INT_PUNT_GLOBAL])) </w:t>
      </w:r>
      <w:r w:rsidRPr="009A4981">
        <w:rPr>
          <w:rFonts w:eastAsia="Times New Roman" w:cs="Arial"/>
          <w:color w:val="569CD6"/>
          <w:sz w:val="18"/>
          <w:szCs w:val="18"/>
          <w:lang w:val="en-US" w:eastAsia="es-MX"/>
        </w:rPr>
        <w:t>AS</w:t>
      </w:r>
      <w:r w:rsidRPr="009A4981">
        <w:rPr>
          <w:rFonts w:eastAsia="Times New Roman" w:cs="Arial"/>
          <w:color w:val="FFFFFF"/>
          <w:sz w:val="18"/>
          <w:szCs w:val="18"/>
          <w:lang w:val="en-US" w:eastAsia="es-MX"/>
        </w:rPr>
        <w:t xml:space="preserve"> DIM_RESULTADOS,</w:t>
      </w:r>
    </w:p>
    <w:p w14:paraId="4D9A842A"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DCDCAA"/>
          <w:sz w:val="18"/>
          <w:szCs w:val="18"/>
          <w:lang w:val="en-US" w:eastAsia="es-MX"/>
        </w:rPr>
        <w:t>TRIM</w:t>
      </w:r>
      <w:r w:rsidRPr="009A4981">
        <w:rPr>
          <w:rFonts w:eastAsia="Times New Roman" w:cs="Arial"/>
          <w:color w:val="FFFFFF"/>
          <w:sz w:val="18"/>
          <w:szCs w:val="18"/>
          <w:lang w:val="en-US" w:eastAsia="es-MX"/>
        </w:rPr>
        <w:t>(</w:t>
      </w:r>
      <w:r w:rsidRPr="009A4981">
        <w:rPr>
          <w:rFonts w:eastAsia="Times New Roman" w:cs="Arial"/>
          <w:color w:val="DCDCAA"/>
          <w:sz w:val="18"/>
          <w:szCs w:val="18"/>
          <w:lang w:val="en-US" w:eastAsia="es-MX"/>
        </w:rPr>
        <w:t>CONCAT</w:t>
      </w:r>
      <w:r w:rsidRPr="009A4981">
        <w:rPr>
          <w:rFonts w:eastAsia="Times New Roman" w:cs="Arial"/>
          <w:color w:val="FFFFFF"/>
          <w:sz w:val="18"/>
          <w:szCs w:val="18"/>
          <w:lang w:val="en-US" w:eastAsia="es-MX"/>
        </w:rPr>
        <w:t>(</w:t>
      </w:r>
    </w:p>
    <w:p w14:paraId="3BCD13A1"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DCDCAA"/>
          <w:sz w:val="18"/>
          <w:szCs w:val="18"/>
          <w:lang w:val="en-US" w:eastAsia="es-MX"/>
        </w:rPr>
        <w:t>SUBSTRING</w:t>
      </w:r>
      <w:r w:rsidRPr="009A4981">
        <w:rPr>
          <w:rFonts w:eastAsia="Times New Roman" w:cs="Arial"/>
          <w:color w:val="FFFFFF"/>
          <w:sz w:val="18"/>
          <w:szCs w:val="18"/>
          <w:lang w:val="en-US" w:eastAsia="es-MX"/>
        </w:rPr>
        <w:t>(</w:t>
      </w:r>
      <w:r w:rsidRPr="009A4981">
        <w:rPr>
          <w:rFonts w:eastAsia="Times New Roman" w:cs="Arial"/>
          <w:color w:val="DCDCAA"/>
          <w:sz w:val="18"/>
          <w:szCs w:val="18"/>
          <w:lang w:val="en-US" w:eastAsia="es-MX"/>
        </w:rPr>
        <w:t>CAST</w:t>
      </w:r>
      <w:r w:rsidRPr="009A4981">
        <w:rPr>
          <w:rFonts w:eastAsia="Times New Roman" w:cs="Arial"/>
          <w:color w:val="FFFFFF"/>
          <w:sz w:val="18"/>
          <w:szCs w:val="18"/>
          <w:lang w:val="en-US" w:eastAsia="es-MX"/>
        </w:rPr>
        <w:t xml:space="preserve">([INT_PERIODO] </w:t>
      </w:r>
      <w:r w:rsidRPr="009A4981">
        <w:rPr>
          <w:rFonts w:eastAsia="Times New Roman" w:cs="Arial"/>
          <w:color w:val="569CD6"/>
          <w:sz w:val="18"/>
          <w:szCs w:val="18"/>
          <w:lang w:val="en-US" w:eastAsia="es-MX"/>
        </w:rPr>
        <w:t>AS</w:t>
      </w:r>
      <w:r w:rsidRPr="009A4981">
        <w:rPr>
          <w:rFonts w:eastAsia="Times New Roman" w:cs="Arial"/>
          <w:color w:val="FFFFFF"/>
          <w:sz w:val="18"/>
          <w:szCs w:val="18"/>
          <w:lang w:val="en-US" w:eastAsia="es-MX"/>
        </w:rPr>
        <w:t xml:space="preserve"> </w:t>
      </w:r>
      <w:r w:rsidRPr="009A4981">
        <w:rPr>
          <w:rFonts w:eastAsia="Times New Roman" w:cs="Arial"/>
          <w:color w:val="569CD6"/>
          <w:sz w:val="18"/>
          <w:szCs w:val="18"/>
          <w:lang w:val="en-US" w:eastAsia="es-MX"/>
        </w:rPr>
        <w:t>VARCHAR</w:t>
      </w:r>
      <w:r w:rsidRPr="009A4981">
        <w:rPr>
          <w:rFonts w:eastAsia="Times New Roman" w:cs="Arial"/>
          <w:color w:val="FFFFFF"/>
          <w:sz w:val="18"/>
          <w:szCs w:val="18"/>
          <w:lang w:val="en-US" w:eastAsia="es-MX"/>
        </w:rPr>
        <w:t xml:space="preserve">), </w:t>
      </w:r>
      <w:r w:rsidRPr="009A4981">
        <w:rPr>
          <w:rFonts w:eastAsia="Times New Roman" w:cs="Arial"/>
          <w:color w:val="B5CEA8"/>
          <w:sz w:val="18"/>
          <w:szCs w:val="18"/>
          <w:lang w:val="en-US" w:eastAsia="es-MX"/>
        </w:rPr>
        <w:t>0</w:t>
      </w:r>
      <w:r w:rsidRPr="009A4981">
        <w:rPr>
          <w:rFonts w:eastAsia="Times New Roman" w:cs="Arial"/>
          <w:color w:val="FFFFFF"/>
          <w:sz w:val="18"/>
          <w:szCs w:val="18"/>
          <w:lang w:val="en-US" w:eastAsia="es-MX"/>
        </w:rPr>
        <w:t xml:space="preserve">, </w:t>
      </w:r>
      <w:r w:rsidRPr="009A4981">
        <w:rPr>
          <w:rFonts w:eastAsia="Times New Roman" w:cs="Arial"/>
          <w:color w:val="B5CEA8"/>
          <w:sz w:val="18"/>
          <w:szCs w:val="18"/>
          <w:lang w:val="en-US" w:eastAsia="es-MX"/>
        </w:rPr>
        <w:t>5</w:t>
      </w:r>
      <w:r w:rsidRPr="009A4981">
        <w:rPr>
          <w:rFonts w:eastAsia="Times New Roman" w:cs="Arial"/>
          <w:color w:val="FFFFFF"/>
          <w:sz w:val="18"/>
          <w:szCs w:val="18"/>
          <w:lang w:val="en-US" w:eastAsia="es-MX"/>
        </w:rPr>
        <w:t>),</w:t>
      </w:r>
    </w:p>
    <w:p w14:paraId="4576CF32" w14:textId="77777777" w:rsidR="00A36AF6" w:rsidRPr="009A4981" w:rsidRDefault="00A36AF6" w:rsidP="006D5861">
      <w:pPr>
        <w:shd w:val="clear" w:color="auto" w:fill="000000"/>
        <w:spacing w:after="0" w:line="240" w:lineRule="auto"/>
        <w:jc w:val="left"/>
        <w:rPr>
          <w:rFonts w:eastAsia="Times New Roman" w:cs="Arial"/>
          <w:sz w:val="18"/>
          <w:szCs w:val="18"/>
          <w:lang w:val="en-US" w:eastAsia="es-MX"/>
        </w:rPr>
      </w:pPr>
      <w:r w:rsidRPr="009A4981">
        <w:rPr>
          <w:rFonts w:eastAsia="Times New Roman" w:cs="Arial"/>
          <w:color w:val="DCDCAA"/>
          <w:sz w:val="18"/>
          <w:szCs w:val="18"/>
          <w:lang w:val="en-US" w:eastAsia="es-MX"/>
        </w:rPr>
        <w:t>SUBSTRING</w:t>
      </w:r>
      <w:r w:rsidRPr="009A4981">
        <w:rPr>
          <w:rFonts w:eastAsia="Times New Roman" w:cs="Arial"/>
          <w:color w:val="FFFFFF"/>
          <w:sz w:val="18"/>
          <w:szCs w:val="18"/>
          <w:lang w:val="en-US" w:eastAsia="es-MX"/>
        </w:rPr>
        <w:t>(</w:t>
      </w:r>
      <w:r w:rsidRPr="009A4981">
        <w:rPr>
          <w:rFonts w:eastAsia="Times New Roman" w:cs="Arial"/>
          <w:color w:val="DCDCAA"/>
          <w:sz w:val="18"/>
          <w:szCs w:val="18"/>
          <w:lang w:val="en-US" w:eastAsia="es-MX"/>
        </w:rPr>
        <w:t>CAST</w:t>
      </w:r>
      <w:r w:rsidRPr="009A4981">
        <w:rPr>
          <w:rFonts w:eastAsia="Times New Roman" w:cs="Arial"/>
          <w:color w:val="FFFFFF"/>
          <w:sz w:val="18"/>
          <w:szCs w:val="18"/>
          <w:lang w:val="en-US" w:eastAsia="es-MX"/>
        </w:rPr>
        <w:t xml:space="preserve">([INT_PERIODO] </w:t>
      </w:r>
      <w:r w:rsidRPr="009A4981">
        <w:rPr>
          <w:rFonts w:eastAsia="Times New Roman" w:cs="Arial"/>
          <w:color w:val="569CD6"/>
          <w:sz w:val="18"/>
          <w:szCs w:val="18"/>
          <w:lang w:val="en-US" w:eastAsia="es-MX"/>
        </w:rPr>
        <w:t>AS</w:t>
      </w:r>
      <w:r w:rsidRPr="009A4981">
        <w:rPr>
          <w:rFonts w:eastAsia="Times New Roman" w:cs="Arial"/>
          <w:color w:val="FFFFFF"/>
          <w:sz w:val="18"/>
          <w:szCs w:val="18"/>
          <w:lang w:val="en-US" w:eastAsia="es-MX"/>
        </w:rPr>
        <w:t xml:space="preserve"> </w:t>
      </w:r>
      <w:r w:rsidRPr="009A4981">
        <w:rPr>
          <w:rFonts w:eastAsia="Times New Roman" w:cs="Arial"/>
          <w:color w:val="569CD6"/>
          <w:sz w:val="18"/>
          <w:szCs w:val="18"/>
          <w:lang w:val="en-US" w:eastAsia="es-MX"/>
        </w:rPr>
        <w:t>VARCHAR</w:t>
      </w:r>
      <w:r w:rsidRPr="009A4981">
        <w:rPr>
          <w:rFonts w:eastAsia="Times New Roman" w:cs="Arial"/>
          <w:color w:val="FFFFFF"/>
          <w:sz w:val="18"/>
          <w:szCs w:val="18"/>
          <w:lang w:val="en-US" w:eastAsia="es-MX"/>
        </w:rPr>
        <w:t xml:space="preserve">), </w:t>
      </w:r>
      <w:r w:rsidRPr="009A4981">
        <w:rPr>
          <w:rFonts w:eastAsia="Times New Roman" w:cs="Arial"/>
          <w:color w:val="B5CEA8"/>
          <w:sz w:val="18"/>
          <w:szCs w:val="18"/>
          <w:lang w:val="en-US" w:eastAsia="es-MX"/>
        </w:rPr>
        <w:t>5</w:t>
      </w:r>
      <w:r w:rsidRPr="009A4981">
        <w:rPr>
          <w:rFonts w:eastAsia="Times New Roman" w:cs="Arial"/>
          <w:color w:val="FFFFFF"/>
          <w:sz w:val="18"/>
          <w:szCs w:val="18"/>
          <w:lang w:val="en-US" w:eastAsia="es-MX"/>
        </w:rPr>
        <w:t xml:space="preserve">, </w:t>
      </w:r>
      <w:r w:rsidRPr="009A4981">
        <w:rPr>
          <w:rFonts w:eastAsia="Times New Roman" w:cs="Arial"/>
          <w:color w:val="B5CEA8"/>
          <w:sz w:val="18"/>
          <w:szCs w:val="18"/>
          <w:lang w:val="en-US" w:eastAsia="es-MX"/>
        </w:rPr>
        <w:t>6</w:t>
      </w:r>
      <w:r w:rsidRPr="009A4981">
        <w:rPr>
          <w:rFonts w:eastAsia="Times New Roman" w:cs="Arial"/>
          <w:color w:val="FFFFFF"/>
          <w:sz w:val="18"/>
          <w:szCs w:val="18"/>
          <w:lang w:val="en-US" w:eastAsia="es-MX"/>
        </w:rPr>
        <w:t>))</w:t>
      </w:r>
    </w:p>
    <w:p w14:paraId="79F7847B"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FFFFFF"/>
          <w:sz w:val="18"/>
          <w:szCs w:val="18"/>
          <w:lang w:eastAsia="es-MX"/>
        </w:rPr>
        <w:t xml:space="preserve">) </w:t>
      </w:r>
      <w:r w:rsidRPr="009A4981">
        <w:rPr>
          <w:rFonts w:eastAsia="Times New Roman" w:cs="Arial"/>
          <w:color w:val="569CD6"/>
          <w:sz w:val="18"/>
          <w:szCs w:val="18"/>
          <w:lang w:eastAsia="es-MX"/>
        </w:rPr>
        <w:t>AS</w:t>
      </w:r>
      <w:r w:rsidRPr="009A4981">
        <w:rPr>
          <w:rFonts w:eastAsia="Times New Roman" w:cs="Arial"/>
          <w:color w:val="FFFFFF"/>
          <w:sz w:val="18"/>
          <w:szCs w:val="18"/>
          <w:lang w:eastAsia="es-MX"/>
        </w:rPr>
        <w:t xml:space="preserve"> DIM_TIEMPO</w:t>
      </w:r>
    </w:p>
    <w:p w14:paraId="27A2624A" w14:textId="77777777" w:rsidR="00A36AF6" w:rsidRPr="009A4981" w:rsidRDefault="00A36AF6" w:rsidP="006D5861">
      <w:pPr>
        <w:shd w:val="clear" w:color="auto" w:fill="000000"/>
        <w:spacing w:after="0" w:line="240" w:lineRule="auto"/>
        <w:jc w:val="left"/>
        <w:rPr>
          <w:rFonts w:eastAsia="Times New Roman" w:cs="Arial"/>
          <w:sz w:val="18"/>
          <w:szCs w:val="18"/>
          <w:lang w:eastAsia="es-MX"/>
        </w:rPr>
      </w:pPr>
      <w:r w:rsidRPr="009A4981">
        <w:rPr>
          <w:rFonts w:eastAsia="Times New Roman" w:cs="Arial"/>
          <w:color w:val="569CD6"/>
          <w:sz w:val="18"/>
          <w:szCs w:val="18"/>
          <w:lang w:eastAsia="es-MX"/>
        </w:rPr>
        <w:t>FROM</w:t>
      </w:r>
      <w:r w:rsidRPr="009A4981">
        <w:rPr>
          <w:rFonts w:eastAsia="Times New Roman" w:cs="Arial"/>
          <w:color w:val="FFFFFF"/>
          <w:sz w:val="18"/>
          <w:szCs w:val="18"/>
          <w:lang w:eastAsia="es-MX"/>
        </w:rPr>
        <w:t xml:space="preserve"> [STAGE_UPTC].[dbo].[RESULTADOS_SABER_11];</w:t>
      </w:r>
    </w:p>
    <w:p w14:paraId="1BA17140" w14:textId="77777777" w:rsidR="00A36AF6" w:rsidRPr="00A36AF6" w:rsidRDefault="00A36AF6" w:rsidP="006D5861">
      <w:pPr>
        <w:spacing w:after="240" w:line="240" w:lineRule="auto"/>
        <w:jc w:val="left"/>
        <w:rPr>
          <w:rFonts w:eastAsia="Times New Roman" w:cs="Arial"/>
          <w:szCs w:val="24"/>
          <w:lang w:eastAsia="es-MX"/>
        </w:rPr>
      </w:pPr>
    </w:p>
    <w:p w14:paraId="1B8258DA" w14:textId="10F48091"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Configuración de los parámetros donde se capta la Data para la tabla de hechos, Source.</w:t>
      </w:r>
    </w:p>
    <w:p w14:paraId="72976A4D" w14:textId="77777777" w:rsidR="00A36AF6" w:rsidRPr="00A36AF6" w:rsidRDefault="00A36AF6" w:rsidP="006D5861">
      <w:pPr>
        <w:spacing w:after="0" w:line="240" w:lineRule="auto"/>
        <w:jc w:val="left"/>
        <w:rPr>
          <w:rFonts w:eastAsia="Times New Roman" w:cs="Arial"/>
          <w:szCs w:val="24"/>
          <w:lang w:eastAsia="es-MX"/>
        </w:rPr>
      </w:pPr>
    </w:p>
    <w:p w14:paraId="6C08F546" w14:textId="15EEDC46" w:rsidR="00A36AF6" w:rsidRPr="00B64F0B" w:rsidRDefault="00B64F0B" w:rsidP="00B64F0B">
      <w:pPr>
        <w:pStyle w:val="Descripcin"/>
        <w:jc w:val="center"/>
        <w:rPr>
          <w:rFonts w:eastAsia="Times New Roman" w:cs="Arial"/>
          <w:color w:val="auto"/>
          <w:sz w:val="24"/>
          <w:szCs w:val="24"/>
          <w:lang w:eastAsia="es-MX"/>
        </w:rPr>
      </w:pPr>
      <w:bookmarkStart w:id="128" w:name="_Toc151316109"/>
      <w:r w:rsidRPr="00B64F0B">
        <w:rPr>
          <w:color w:val="auto"/>
          <w:sz w:val="24"/>
          <w:szCs w:val="24"/>
        </w:rPr>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Pr>
          <w:noProof/>
          <w:color w:val="auto"/>
          <w:sz w:val="24"/>
          <w:szCs w:val="24"/>
        </w:rPr>
        <w:t>74</w:t>
      </w:r>
      <w:r w:rsidRPr="00B64F0B">
        <w:rPr>
          <w:color w:val="auto"/>
          <w:sz w:val="24"/>
          <w:szCs w:val="24"/>
        </w:rPr>
        <w:fldChar w:fldCharType="end"/>
      </w:r>
      <w:r w:rsidRPr="00B64F0B">
        <w:rPr>
          <w:color w:val="auto"/>
          <w:sz w:val="24"/>
          <w:szCs w:val="24"/>
        </w:rPr>
        <w:t>. OLEDB source Editor SQL, para la Factable</w:t>
      </w:r>
      <w:bookmarkEnd w:id="128"/>
    </w:p>
    <w:p w14:paraId="2EB66216" w14:textId="5C3BDEB6"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"https://lh7-us.googleusercontent.com/l_RYDVK-SVoINbn4yMMR-OJYAsUYXyO37n66g8L-cwHJ4e5YXsYnSC-AZzmwMYtBoE2fnt0tBMDVSSOKO0WuisrIcMW9GTf-E0MFVdnh1eHi7kz-4MyxkNP3L6o8QGrkQdKBoK4orAxNT6Fn-DIcMg"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57D0C953" wp14:editId="489DB446">
            <wp:extent cx="4380018" cy="4002656"/>
            <wp:effectExtent l="0" t="0" r="1905" b="0"/>
            <wp:docPr id="234915099" name="Imagen 23491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5257" cy="4007443"/>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25DDAFCC" w14:textId="77777777" w:rsidR="00A36AF6" w:rsidRPr="00A36AF6" w:rsidRDefault="00A36AF6" w:rsidP="006D5861">
      <w:pPr>
        <w:spacing w:after="240" w:line="240" w:lineRule="auto"/>
        <w:jc w:val="left"/>
        <w:rPr>
          <w:rFonts w:eastAsia="Times New Roman" w:cs="Arial"/>
          <w:szCs w:val="24"/>
          <w:lang w:eastAsia="es-MX"/>
        </w:rPr>
      </w:pPr>
    </w:p>
    <w:p w14:paraId="44ADFBBA" w14:textId="00F1DF36"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lastRenderedPageBreak/>
        <w:t>Creación de la llave a partir de los atributos que tiene las dimensiones.</w:t>
      </w:r>
    </w:p>
    <w:p w14:paraId="619EE782" w14:textId="77777777" w:rsidR="00A36AF6" w:rsidRPr="00A36AF6" w:rsidRDefault="00A36AF6" w:rsidP="006D5861">
      <w:pPr>
        <w:spacing w:after="0" w:line="240" w:lineRule="auto"/>
        <w:jc w:val="left"/>
        <w:rPr>
          <w:rFonts w:eastAsia="Times New Roman" w:cs="Arial"/>
          <w:szCs w:val="24"/>
          <w:lang w:eastAsia="es-MX"/>
        </w:rPr>
      </w:pPr>
    </w:p>
    <w:p w14:paraId="675E2BA0" w14:textId="258FC340" w:rsidR="00B64F0B" w:rsidRPr="00B64F0B" w:rsidRDefault="00B64F0B" w:rsidP="00B64F0B">
      <w:pPr>
        <w:pStyle w:val="Descripcin"/>
        <w:jc w:val="center"/>
        <w:rPr>
          <w:rFonts w:eastAsia="Times New Roman" w:cs="Arial"/>
          <w:i w:val="0"/>
          <w:iCs w:val="0"/>
          <w:color w:val="auto"/>
          <w:sz w:val="24"/>
          <w:szCs w:val="24"/>
          <w:lang w:eastAsia="es-MX"/>
        </w:rPr>
      </w:pPr>
      <w:bookmarkStart w:id="129" w:name="_Toc151316110"/>
      <w:r w:rsidRPr="00B64F0B">
        <w:rPr>
          <w:color w:val="auto"/>
          <w:sz w:val="24"/>
          <w:szCs w:val="24"/>
        </w:rPr>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Pr>
          <w:noProof/>
          <w:color w:val="auto"/>
          <w:sz w:val="24"/>
          <w:szCs w:val="24"/>
        </w:rPr>
        <w:t>75</w:t>
      </w:r>
      <w:r w:rsidRPr="00B64F0B">
        <w:rPr>
          <w:color w:val="auto"/>
          <w:sz w:val="24"/>
          <w:szCs w:val="24"/>
        </w:rPr>
        <w:fldChar w:fldCharType="end"/>
      </w:r>
      <w:r w:rsidRPr="00B64F0B">
        <w:rPr>
          <w:color w:val="auto"/>
          <w:sz w:val="24"/>
          <w:szCs w:val="24"/>
        </w:rPr>
        <w:t>, lookup Colegio Editor, para la Factable</w:t>
      </w:r>
      <w:bookmarkEnd w:id="129"/>
    </w:p>
    <w:p w14:paraId="153895A1" w14:textId="7973B7C6"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"https://lh7-us.googleusercontent.com/fJSx5r83FWh5ar18FuQDfpKwf1sXNgFWO5yqw_IAm8Wea7Oc95S-xekTOX7vc-Mz5r5d1AO6HTWpUI6uJ_sgTetpb0JIJyqAKGkcSlIRu7RF93wLoom1qt3XbgtY3ddyRWgwC9iYAZOzbGxFPRkpIA"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7FC85116" wp14:editId="19B9CC02">
            <wp:extent cx="3674359" cy="2881223"/>
            <wp:effectExtent l="0" t="0" r="2540" b="0"/>
            <wp:docPr id="1935982536" name="Imagen 193598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83713" cy="2888558"/>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36D10B38" w14:textId="77777777" w:rsidR="00A36AF6" w:rsidRPr="00A36AF6" w:rsidRDefault="00A36AF6" w:rsidP="006D5861">
      <w:pPr>
        <w:spacing w:after="0" w:line="240" w:lineRule="auto"/>
        <w:jc w:val="left"/>
        <w:rPr>
          <w:rFonts w:eastAsia="Times New Roman" w:cs="Arial"/>
          <w:szCs w:val="24"/>
          <w:lang w:eastAsia="es-MX"/>
        </w:rPr>
      </w:pPr>
    </w:p>
    <w:p w14:paraId="6FBAE384" w14:textId="14C225AC" w:rsidR="009A4981" w:rsidRPr="00B64F0B" w:rsidRDefault="00B64F0B" w:rsidP="00B64F0B">
      <w:pPr>
        <w:pStyle w:val="Descripcin"/>
        <w:jc w:val="center"/>
        <w:rPr>
          <w:rFonts w:eastAsia="Times New Roman" w:cs="Arial"/>
          <w:color w:val="auto"/>
          <w:sz w:val="24"/>
          <w:szCs w:val="24"/>
          <w:lang w:eastAsia="es-MX"/>
        </w:rPr>
      </w:pPr>
      <w:bookmarkStart w:id="130" w:name="_Toc151316111"/>
      <w:r w:rsidRPr="00B64F0B">
        <w:rPr>
          <w:color w:val="auto"/>
          <w:sz w:val="24"/>
          <w:szCs w:val="24"/>
        </w:rPr>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Pr>
          <w:noProof/>
          <w:color w:val="auto"/>
          <w:sz w:val="24"/>
          <w:szCs w:val="24"/>
        </w:rPr>
        <w:t>76</w:t>
      </w:r>
      <w:r w:rsidRPr="00B64F0B">
        <w:rPr>
          <w:color w:val="auto"/>
          <w:sz w:val="24"/>
          <w:szCs w:val="24"/>
        </w:rPr>
        <w:fldChar w:fldCharType="end"/>
      </w:r>
      <w:r w:rsidRPr="00B64F0B">
        <w:rPr>
          <w:color w:val="auto"/>
          <w:sz w:val="24"/>
          <w:szCs w:val="24"/>
        </w:rPr>
        <w:t>. OLEDB source Editor SQL, para la Factable</w:t>
      </w:r>
      <w:bookmarkEnd w:id="130"/>
    </w:p>
    <w:p w14:paraId="2BB91756" w14:textId="6DAC94E0"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"https://lh7-us.googleusercontent.com/lF7UjzkslmxtwBUsYeMNWIsrCrx7o-kerzrPexSnqwCggf3LkAElRoGnWB31tUQI_bM7DvvbqIVtk5RsyUHeAOhXJP3gQKoGtnQ5ZOBOeDRqqw-9tBbdaukQysGZx6y8moTfcejeoIfbxpeR4Yj8Rw"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42DBB453" wp14:editId="5748214E">
            <wp:extent cx="3585450" cy="3878524"/>
            <wp:effectExtent l="0" t="0" r="0" b="8255"/>
            <wp:docPr id="1007123839" name="Imagen 100712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5450" cy="3878524"/>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7977926C" w14:textId="09096F21" w:rsidR="00B64F0B" w:rsidRPr="00B64F0B" w:rsidRDefault="00B64F0B" w:rsidP="00B64F0B">
      <w:pPr>
        <w:pStyle w:val="Descripcin"/>
        <w:jc w:val="center"/>
        <w:rPr>
          <w:rFonts w:eastAsia="Times New Roman" w:cs="Arial"/>
          <w:i w:val="0"/>
          <w:iCs w:val="0"/>
          <w:color w:val="auto"/>
          <w:sz w:val="24"/>
          <w:szCs w:val="24"/>
          <w:lang w:eastAsia="es-MX"/>
        </w:rPr>
      </w:pPr>
      <w:bookmarkStart w:id="131" w:name="_Toc151316112"/>
      <w:r w:rsidRPr="00B64F0B">
        <w:rPr>
          <w:color w:val="auto"/>
          <w:sz w:val="24"/>
          <w:szCs w:val="24"/>
        </w:rPr>
        <w:lastRenderedPageBreak/>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Pr>
          <w:noProof/>
          <w:color w:val="auto"/>
          <w:sz w:val="24"/>
          <w:szCs w:val="24"/>
        </w:rPr>
        <w:t>77</w:t>
      </w:r>
      <w:r w:rsidRPr="00B64F0B">
        <w:rPr>
          <w:color w:val="auto"/>
          <w:sz w:val="24"/>
          <w:szCs w:val="24"/>
        </w:rPr>
        <w:fldChar w:fldCharType="end"/>
      </w:r>
      <w:r w:rsidRPr="00B64F0B">
        <w:rPr>
          <w:color w:val="auto"/>
          <w:sz w:val="24"/>
          <w:szCs w:val="24"/>
        </w:rPr>
        <w:t>. OLEDB source Editor SQL, para la Factable</w:t>
      </w:r>
      <w:bookmarkEnd w:id="131"/>
    </w:p>
    <w:p w14:paraId="4639C0E3" w14:textId="058925B0"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"https://lh7-us.googleusercontent.com/zDRxvcN8o6h6Dg7x0qgsqoVkmYoFAM09aoJjDyTjkTs_P6qYa_sRmbQQFn-Zm6abWGhz65xcfHwDN6-JhCRA3gov_5mX6ulRXW8liVpE05czgi4XLi-MPCX5ieDFxAN8HaXqdm1pHRWiMAlxMJjHiQ"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01A1AD3F" wp14:editId="35BF2D03">
            <wp:extent cx="3687049" cy="3451605"/>
            <wp:effectExtent l="0" t="0" r="8890" b="0"/>
            <wp:docPr id="779900181" name="Imagen 77990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9968" cy="3454337"/>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745C1CD4" w14:textId="77777777" w:rsidR="00A36AF6" w:rsidRDefault="00A36AF6" w:rsidP="006D5861">
      <w:pPr>
        <w:spacing w:after="0" w:line="240" w:lineRule="auto"/>
        <w:jc w:val="left"/>
        <w:rPr>
          <w:rFonts w:eastAsia="Times New Roman" w:cs="Arial"/>
          <w:i/>
          <w:iCs/>
          <w:color w:val="000000"/>
          <w:szCs w:val="24"/>
          <w:lang w:eastAsia="es-MX"/>
        </w:rPr>
      </w:pPr>
    </w:p>
    <w:p w14:paraId="229F9C10" w14:textId="6AD289E3" w:rsidR="00B64F0B" w:rsidRPr="00B64F0B" w:rsidRDefault="00B64F0B" w:rsidP="00B64F0B">
      <w:pPr>
        <w:pStyle w:val="Descripcin"/>
        <w:jc w:val="center"/>
        <w:rPr>
          <w:rFonts w:eastAsia="Times New Roman" w:cs="Arial"/>
          <w:color w:val="auto"/>
          <w:sz w:val="24"/>
          <w:szCs w:val="24"/>
          <w:lang w:eastAsia="es-MX"/>
        </w:rPr>
      </w:pPr>
      <w:bookmarkStart w:id="132" w:name="_Toc151316113"/>
      <w:r w:rsidRPr="00B64F0B">
        <w:rPr>
          <w:color w:val="auto"/>
          <w:sz w:val="24"/>
          <w:szCs w:val="24"/>
        </w:rPr>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Pr>
          <w:noProof/>
          <w:color w:val="auto"/>
          <w:sz w:val="24"/>
          <w:szCs w:val="24"/>
        </w:rPr>
        <w:t>78</w:t>
      </w:r>
      <w:r w:rsidRPr="00B64F0B">
        <w:rPr>
          <w:color w:val="auto"/>
          <w:sz w:val="24"/>
          <w:szCs w:val="24"/>
        </w:rPr>
        <w:fldChar w:fldCharType="end"/>
      </w:r>
      <w:r w:rsidRPr="00B64F0B">
        <w:rPr>
          <w:color w:val="auto"/>
          <w:sz w:val="24"/>
          <w:szCs w:val="24"/>
        </w:rPr>
        <w:t>. OLEDB source Resultados Editor SQL, para la Factable</w:t>
      </w:r>
      <w:bookmarkEnd w:id="132"/>
    </w:p>
    <w:p w14:paraId="0CCAD5B9" w14:textId="09EBB12F"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"https://lh7-us.googleusercontent.com/2fuvpbzIzCbi_AhqCEFGIVwlFt6X9Etvs--aAS0F5Gr-_zr7XNbKFfSW4eLYhqrmq9ZmQGQSWlMaf-Gph1qQlFU7o8Cjdot90NxZoAdbJp3Jo03iGW00Mw1REdAFSqTDAEajkQKDAaY0O3WE7simsg"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327FFC3D" wp14:editId="43ED4F49">
            <wp:extent cx="3858691" cy="3627120"/>
            <wp:effectExtent l="0" t="0" r="8890" b="0"/>
            <wp:docPr id="537797934" name="Imagen 53779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68833" cy="3636653"/>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58A71B82" w14:textId="77777777" w:rsidR="009A4981" w:rsidRDefault="009A4981" w:rsidP="006D5861">
      <w:pPr>
        <w:spacing w:after="0" w:line="240" w:lineRule="auto"/>
        <w:jc w:val="center"/>
        <w:rPr>
          <w:rFonts w:eastAsia="Times New Roman" w:cs="Arial"/>
          <w:i/>
          <w:iCs/>
          <w:color w:val="000000"/>
          <w:szCs w:val="24"/>
          <w:lang w:eastAsia="es-MX"/>
        </w:rPr>
      </w:pPr>
    </w:p>
    <w:p w14:paraId="3A653A92" w14:textId="33B2F690" w:rsidR="00B64F0B" w:rsidRPr="00B64F0B" w:rsidRDefault="00B64F0B" w:rsidP="00B64F0B">
      <w:pPr>
        <w:pStyle w:val="Descripcin"/>
        <w:jc w:val="center"/>
        <w:rPr>
          <w:rFonts w:eastAsia="Times New Roman" w:cs="Arial"/>
          <w:color w:val="auto"/>
          <w:sz w:val="24"/>
          <w:szCs w:val="24"/>
          <w:lang w:eastAsia="es-MX"/>
        </w:rPr>
      </w:pPr>
      <w:bookmarkStart w:id="133" w:name="_Toc151316114"/>
      <w:r w:rsidRPr="00B64F0B">
        <w:rPr>
          <w:color w:val="auto"/>
          <w:sz w:val="24"/>
          <w:szCs w:val="24"/>
        </w:rPr>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Pr>
          <w:noProof/>
          <w:color w:val="auto"/>
          <w:sz w:val="24"/>
          <w:szCs w:val="24"/>
        </w:rPr>
        <w:t>79</w:t>
      </w:r>
      <w:r w:rsidRPr="00B64F0B">
        <w:rPr>
          <w:color w:val="auto"/>
          <w:sz w:val="24"/>
          <w:szCs w:val="24"/>
        </w:rPr>
        <w:fldChar w:fldCharType="end"/>
      </w:r>
      <w:r w:rsidRPr="00B64F0B">
        <w:rPr>
          <w:color w:val="auto"/>
          <w:sz w:val="24"/>
          <w:szCs w:val="24"/>
        </w:rPr>
        <w:t>. OLEDB source Tiempo Editor SQL, para la Factable</w:t>
      </w:r>
      <w:bookmarkEnd w:id="133"/>
    </w:p>
    <w:p w14:paraId="2F187BF8" w14:textId="0543F423"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"https://lh7-us.googleusercontent.com/CQjYNuzG96Fgtv-A61eggkYjrqOrg2GqUMlTe6YMyVIhrlEWtRCjuCW_YNJjTkt8P4sZd9r-f6upXZ9j9Z7u7zzwN2DnBjkXV8Ig6i2XK7sG4Q38Hvz4UjNgWbXDI7rrQ6zX7LMODX8o45n5TVETqA"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72FC8C65" wp14:editId="6F3BAAB2">
            <wp:extent cx="3187213" cy="3441940"/>
            <wp:effectExtent l="0" t="0" r="0" b="6350"/>
            <wp:docPr id="2064119774" name="Imagen 206411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0976" cy="3456803"/>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5958B747" w14:textId="09C12338"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Configuración y creación de la dimensión en SQL server, Destination. </w:t>
      </w:r>
    </w:p>
    <w:p w14:paraId="7DEE7231" w14:textId="35EBDE43" w:rsidR="009A4981" w:rsidRPr="00B64F0B" w:rsidRDefault="00B64F0B" w:rsidP="00B64F0B">
      <w:pPr>
        <w:pStyle w:val="Descripcin"/>
        <w:jc w:val="center"/>
        <w:rPr>
          <w:rFonts w:eastAsia="Times New Roman" w:cs="Arial"/>
          <w:color w:val="auto"/>
          <w:sz w:val="24"/>
          <w:szCs w:val="24"/>
          <w:lang w:eastAsia="es-MX"/>
        </w:rPr>
      </w:pPr>
      <w:bookmarkStart w:id="134" w:name="_Toc151316115"/>
      <w:r w:rsidRPr="00B64F0B">
        <w:rPr>
          <w:color w:val="auto"/>
          <w:sz w:val="24"/>
          <w:szCs w:val="24"/>
        </w:rPr>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Pr>
          <w:noProof/>
          <w:color w:val="auto"/>
          <w:sz w:val="24"/>
          <w:szCs w:val="24"/>
        </w:rPr>
        <w:t>80</w:t>
      </w:r>
      <w:r w:rsidRPr="00B64F0B">
        <w:rPr>
          <w:color w:val="auto"/>
          <w:sz w:val="24"/>
          <w:szCs w:val="24"/>
        </w:rPr>
        <w:fldChar w:fldCharType="end"/>
      </w:r>
      <w:r w:rsidRPr="00B64F0B">
        <w:rPr>
          <w:color w:val="auto"/>
          <w:sz w:val="24"/>
          <w:szCs w:val="24"/>
        </w:rPr>
        <w:t>. OLEDB Destination Editor SQL, para la Factable</w:t>
      </w:r>
      <w:bookmarkEnd w:id="134"/>
    </w:p>
    <w:p w14:paraId="1FD87B30" w14:textId="3265B242"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"https://lh7-us.googleusercontent.com/oIycWGdr8JgqMOycsKSoNaDB5waBlH5vplbfaq93ir0qVd85g_-TK1V9NuonENdNRQL717H52MGIqjDaWszaFD6RHiMCMd1MWTYtdiFR5gYOaP4wK52bCMZs5TeQ77V9m-zYNtR5l24lObEVBMJivw"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5DA2FB09" wp14:editId="0AD9D4F2">
            <wp:extent cx="3146805" cy="3117114"/>
            <wp:effectExtent l="0" t="0" r="0" b="7620"/>
            <wp:docPr id="669971464" name="Imagen 66997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1312" cy="3131484"/>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4EFA9E07" w14:textId="77777777" w:rsidR="00A36AF6" w:rsidRPr="00A36AF6" w:rsidRDefault="00A36AF6" w:rsidP="006D5861">
      <w:pPr>
        <w:spacing w:after="0" w:line="240" w:lineRule="auto"/>
        <w:jc w:val="left"/>
        <w:rPr>
          <w:rFonts w:eastAsia="Times New Roman" w:cs="Arial"/>
          <w:szCs w:val="24"/>
          <w:lang w:eastAsia="es-MX"/>
        </w:rPr>
      </w:pPr>
    </w:p>
    <w:p w14:paraId="7F8D5838" w14:textId="4C96C8EA" w:rsidR="00A36AF6" w:rsidRPr="00163D54" w:rsidRDefault="00A36AF6" w:rsidP="00163D54">
      <w:pPr>
        <w:pStyle w:val="Prrafodelista"/>
        <w:numPr>
          <w:ilvl w:val="3"/>
          <w:numId w:val="19"/>
        </w:numPr>
        <w:spacing w:after="0" w:line="240" w:lineRule="auto"/>
        <w:jc w:val="left"/>
        <w:rPr>
          <w:rFonts w:eastAsia="Times New Roman" w:cs="Arial"/>
          <w:color w:val="000000"/>
          <w:szCs w:val="24"/>
          <w:lang w:eastAsia="es-MX"/>
        </w:rPr>
      </w:pPr>
      <w:r w:rsidRPr="00163D54">
        <w:rPr>
          <w:rFonts w:eastAsia="Times New Roman" w:cs="Arial"/>
          <w:color w:val="000000"/>
          <w:szCs w:val="24"/>
          <w:lang w:eastAsia="es-MX"/>
        </w:rPr>
        <w:t>Mapeo de los campos origen con los Destino. </w:t>
      </w:r>
    </w:p>
    <w:p w14:paraId="5AC0CDB0" w14:textId="77777777" w:rsidR="00B64F0B" w:rsidRDefault="00B64F0B" w:rsidP="006D5861">
      <w:pPr>
        <w:spacing w:after="0" w:line="240" w:lineRule="auto"/>
        <w:jc w:val="left"/>
        <w:rPr>
          <w:rFonts w:eastAsia="Times New Roman" w:cs="Arial"/>
          <w:color w:val="000000"/>
          <w:szCs w:val="24"/>
          <w:lang w:eastAsia="es-MX"/>
        </w:rPr>
      </w:pPr>
    </w:p>
    <w:p w14:paraId="59352FF6" w14:textId="52C70A42" w:rsidR="00B64F0B" w:rsidRPr="00B64F0B" w:rsidRDefault="00B64F0B" w:rsidP="00B64F0B">
      <w:pPr>
        <w:pStyle w:val="Descripcin"/>
        <w:jc w:val="center"/>
        <w:rPr>
          <w:rFonts w:eastAsia="Times New Roman" w:cs="Arial"/>
          <w:color w:val="auto"/>
          <w:sz w:val="24"/>
          <w:szCs w:val="24"/>
          <w:lang w:eastAsia="es-MX"/>
        </w:rPr>
      </w:pPr>
      <w:bookmarkStart w:id="135" w:name="_Toc151316116"/>
      <w:r w:rsidRPr="00B64F0B">
        <w:rPr>
          <w:color w:val="auto"/>
          <w:sz w:val="24"/>
          <w:szCs w:val="24"/>
        </w:rPr>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Pr>
          <w:noProof/>
          <w:color w:val="auto"/>
          <w:sz w:val="24"/>
          <w:szCs w:val="24"/>
        </w:rPr>
        <w:t>81</w:t>
      </w:r>
      <w:r w:rsidRPr="00B64F0B">
        <w:rPr>
          <w:color w:val="auto"/>
          <w:sz w:val="24"/>
          <w:szCs w:val="24"/>
        </w:rPr>
        <w:fldChar w:fldCharType="end"/>
      </w:r>
      <w:r w:rsidRPr="00B64F0B">
        <w:rPr>
          <w:color w:val="auto"/>
          <w:sz w:val="24"/>
          <w:szCs w:val="24"/>
        </w:rPr>
        <w:t>. OLEDB source Tiempo Editor SQL, para la Factable</w:t>
      </w:r>
      <w:bookmarkEnd w:id="135"/>
    </w:p>
    <w:p w14:paraId="43BD3A8B" w14:textId="21B9C7F8"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"https://lh7-us.googleusercontent.com/BUuCVjyY_HQvByxkNbbS3KIvxsn58LbzrrIHfua0dc64HpN8u8Ej5rYS-GXQ52_O8VuEzfrWwE5diY_H5SZkB-u-AEMdTeIClFR3TqWGnuk2XSfZainVoBT7KrUAKumVTduPvRj2_iK2_VBWYN-l7Q"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50855F8F" wp14:editId="69FE3387">
            <wp:extent cx="3481617" cy="3390118"/>
            <wp:effectExtent l="0" t="0" r="5080" b="1270"/>
            <wp:docPr id="1655229913" name="Imagen 165522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86366" cy="3394742"/>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4D7BC9A0" w14:textId="25CF9F3D"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t>Ejecución del Data Flow. </w:t>
      </w:r>
    </w:p>
    <w:p w14:paraId="106FE16B" w14:textId="13B64664" w:rsidR="00B64F0B" w:rsidRPr="00B64F0B" w:rsidRDefault="00B64F0B" w:rsidP="00B64F0B">
      <w:pPr>
        <w:pStyle w:val="Descripcin"/>
        <w:jc w:val="center"/>
        <w:rPr>
          <w:rFonts w:eastAsia="Times New Roman" w:cs="Arial"/>
          <w:i w:val="0"/>
          <w:iCs w:val="0"/>
          <w:color w:val="auto"/>
          <w:sz w:val="24"/>
          <w:szCs w:val="24"/>
          <w:lang w:eastAsia="es-MX"/>
        </w:rPr>
      </w:pPr>
      <w:bookmarkStart w:id="136" w:name="_Toc151316117"/>
      <w:r w:rsidRPr="00B64F0B">
        <w:rPr>
          <w:color w:val="auto"/>
          <w:sz w:val="24"/>
          <w:szCs w:val="24"/>
        </w:rPr>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Pr>
          <w:noProof/>
          <w:color w:val="auto"/>
          <w:sz w:val="24"/>
          <w:szCs w:val="24"/>
        </w:rPr>
        <w:t>82</w:t>
      </w:r>
      <w:r w:rsidRPr="00B64F0B">
        <w:rPr>
          <w:color w:val="auto"/>
          <w:sz w:val="24"/>
          <w:szCs w:val="24"/>
        </w:rPr>
        <w:fldChar w:fldCharType="end"/>
      </w:r>
      <w:r w:rsidRPr="00B64F0B">
        <w:rPr>
          <w:color w:val="auto"/>
          <w:sz w:val="24"/>
          <w:szCs w:val="24"/>
        </w:rPr>
        <w:t>. Ejecución del flujo ETL de la factable</w:t>
      </w:r>
      <w:bookmarkEnd w:id="136"/>
    </w:p>
    <w:p w14:paraId="214358D7" w14:textId="1869084B"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"https://lh7-us.googleusercontent.com/SAQxmLF0htqv7nsSE6mMsNgeqURSl6jZ7fCqScC0ZXnpqq2feoMOp8HHw0vD0_RT0ztunFrMNXsSzxwit1oR-V0AeCYdo_NwV2soEThkoQxCMsocF3uqVUYfhuteSsFh673UnM53PyN2LLE1I2Dt4g"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7AFE23E" wp14:editId="3DC5FE67">
            <wp:extent cx="4311788" cy="3230880"/>
            <wp:effectExtent l="0" t="0" r="0" b="7620"/>
            <wp:docPr id="1089599614" name="Imagen 108959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03">
                      <a:extLst>
                        <a:ext uri="{28A0092B-C50C-407E-A947-70E740481C1C}">
                          <a14:useLocalDpi xmlns:a14="http://schemas.microsoft.com/office/drawing/2010/main" val="0"/>
                        </a:ext>
                      </a:extLst>
                    </a:blip>
                    <a:srcRect b="9739"/>
                    <a:stretch/>
                  </pic:blipFill>
                  <pic:spPr bwMode="auto">
                    <a:xfrm>
                      <a:off x="0" y="0"/>
                      <a:ext cx="4324962" cy="3240752"/>
                    </a:xfrm>
                    <a:prstGeom prst="rect">
                      <a:avLst/>
                    </a:prstGeom>
                    <a:noFill/>
                    <a:ln>
                      <a:noFill/>
                    </a:ln>
                    <a:extLst>
                      <a:ext uri="{53640926-AAD7-44D8-BBD7-CCE9431645EC}">
                        <a14:shadowObscured xmlns:a14="http://schemas.microsoft.com/office/drawing/2010/main"/>
                      </a:ext>
                    </a:extLst>
                  </pic:spPr>
                </pic:pic>
              </a:graphicData>
            </a:graphic>
          </wp:inline>
        </w:drawing>
      </w:r>
      <w:r w:rsidRPr="00A36AF6">
        <w:rPr>
          <w:rFonts w:eastAsia="Times New Roman" w:cs="Arial"/>
          <w:color w:val="000000"/>
          <w:szCs w:val="24"/>
          <w:bdr w:val="none" w:sz="0" w:space="0" w:color="auto" w:frame="1"/>
          <w:lang w:eastAsia="es-MX"/>
        </w:rPr>
        <w:fldChar w:fldCharType="end"/>
      </w:r>
    </w:p>
    <w:p w14:paraId="2FB4066D" w14:textId="77777777" w:rsidR="00A36AF6" w:rsidRPr="00A36AF6" w:rsidRDefault="00A36AF6" w:rsidP="006D5861">
      <w:pPr>
        <w:spacing w:after="0" w:line="240" w:lineRule="auto"/>
        <w:jc w:val="left"/>
        <w:rPr>
          <w:rFonts w:eastAsia="Times New Roman" w:cs="Arial"/>
          <w:szCs w:val="24"/>
          <w:lang w:eastAsia="es-MX"/>
        </w:rPr>
      </w:pPr>
    </w:p>
    <w:p w14:paraId="286740AA" w14:textId="1044B7B5" w:rsidR="00A36AF6" w:rsidRPr="00163D54" w:rsidRDefault="00A36AF6" w:rsidP="00163D54">
      <w:pPr>
        <w:pStyle w:val="Prrafodelista"/>
        <w:numPr>
          <w:ilvl w:val="3"/>
          <w:numId w:val="19"/>
        </w:numPr>
        <w:spacing w:after="0" w:line="240" w:lineRule="auto"/>
        <w:jc w:val="left"/>
        <w:rPr>
          <w:rFonts w:eastAsia="Times New Roman" w:cs="Arial"/>
          <w:szCs w:val="24"/>
          <w:lang w:eastAsia="es-MX"/>
        </w:rPr>
      </w:pPr>
      <w:r w:rsidRPr="00163D54">
        <w:rPr>
          <w:rFonts w:eastAsia="Times New Roman" w:cs="Arial"/>
          <w:color w:val="000000"/>
          <w:szCs w:val="24"/>
          <w:lang w:eastAsia="es-MX"/>
        </w:rPr>
        <w:lastRenderedPageBreak/>
        <w:t>Validación de ejecución Correcta, validando los campos de la dimensión. </w:t>
      </w:r>
    </w:p>
    <w:p w14:paraId="0CF427EC" w14:textId="371BC7F1" w:rsidR="00B64F0B" w:rsidRPr="00B64F0B" w:rsidRDefault="00B64F0B" w:rsidP="00B64F0B">
      <w:pPr>
        <w:pStyle w:val="Descripcin"/>
        <w:jc w:val="center"/>
        <w:rPr>
          <w:rFonts w:eastAsia="Times New Roman" w:cs="Arial"/>
          <w:i w:val="0"/>
          <w:iCs w:val="0"/>
          <w:color w:val="auto"/>
          <w:sz w:val="24"/>
          <w:szCs w:val="24"/>
          <w:lang w:eastAsia="es-MX"/>
        </w:rPr>
      </w:pPr>
      <w:bookmarkStart w:id="137" w:name="_Toc151316118"/>
      <w:r w:rsidRPr="00B64F0B">
        <w:rPr>
          <w:color w:val="auto"/>
          <w:sz w:val="24"/>
          <w:szCs w:val="24"/>
        </w:rPr>
        <w:t xml:space="preserve">Figura </w:t>
      </w:r>
      <w:r w:rsidRPr="00B64F0B">
        <w:rPr>
          <w:color w:val="auto"/>
          <w:sz w:val="24"/>
          <w:szCs w:val="24"/>
        </w:rPr>
        <w:fldChar w:fldCharType="begin"/>
      </w:r>
      <w:r w:rsidRPr="00B64F0B">
        <w:rPr>
          <w:color w:val="auto"/>
          <w:sz w:val="24"/>
          <w:szCs w:val="24"/>
        </w:rPr>
        <w:instrText xml:space="preserve"> SEQ Figura \* ARABIC </w:instrText>
      </w:r>
      <w:r w:rsidRPr="00B64F0B">
        <w:rPr>
          <w:color w:val="auto"/>
          <w:sz w:val="24"/>
          <w:szCs w:val="24"/>
        </w:rPr>
        <w:fldChar w:fldCharType="separate"/>
      </w:r>
      <w:r w:rsidRPr="00B64F0B">
        <w:rPr>
          <w:noProof/>
          <w:color w:val="auto"/>
          <w:sz w:val="24"/>
          <w:szCs w:val="24"/>
        </w:rPr>
        <w:t>83</w:t>
      </w:r>
      <w:r w:rsidRPr="00B64F0B">
        <w:rPr>
          <w:color w:val="auto"/>
          <w:sz w:val="24"/>
          <w:szCs w:val="24"/>
        </w:rPr>
        <w:fldChar w:fldCharType="end"/>
      </w:r>
      <w:r w:rsidRPr="00B64F0B">
        <w:rPr>
          <w:color w:val="auto"/>
          <w:sz w:val="24"/>
          <w:szCs w:val="24"/>
        </w:rPr>
        <w:t>. Consulta de los registros de la factable</w:t>
      </w:r>
      <w:bookmarkEnd w:id="137"/>
    </w:p>
    <w:p w14:paraId="5BE9C3CC" w14:textId="0337C102" w:rsidR="00A36AF6" w:rsidRPr="00A36AF6" w:rsidRDefault="00A36AF6" w:rsidP="006D5861">
      <w:pPr>
        <w:spacing w:after="0" w:line="240" w:lineRule="auto"/>
        <w:jc w:val="center"/>
        <w:rPr>
          <w:rFonts w:eastAsia="Times New Roman" w:cs="Arial"/>
          <w:szCs w:val="24"/>
          <w:lang w:eastAsia="es-MX"/>
        </w:rPr>
      </w:pPr>
      <w:r w:rsidRPr="00A36AF6">
        <w:rPr>
          <w:rFonts w:eastAsia="Times New Roman" w:cs="Arial"/>
          <w:color w:val="000000"/>
          <w:szCs w:val="24"/>
          <w:bdr w:val="none" w:sz="0" w:space="0" w:color="auto" w:frame="1"/>
          <w:lang w:eastAsia="es-MX"/>
        </w:rPr>
        <w:fldChar w:fldCharType="begin"/>
      </w:r>
      <w:r w:rsidRPr="00A36AF6">
        <w:rPr>
          <w:rFonts w:eastAsia="Times New Roman" w:cs="Arial"/>
          <w:color w:val="000000"/>
          <w:szCs w:val="24"/>
          <w:bdr w:val="none" w:sz="0" w:space="0" w:color="auto" w:frame="1"/>
          <w:lang w:eastAsia="es-MX"/>
        </w:rPr>
        <w:instrText xml:space="preserve"> INCLUDEPICTURE "https://lh7-us.googleusercontent.com/amTA7GiVPyVJejTgneUywSXGDbx7gFWrlBvvcJ6a_oisEj9b6kuNcH-F86xX3tRfezUzmTbBM5PD9eudscNM_tPfmSg0Nvsm5F02TuZo1pdA8C587-OKFBax8pUTCjd11yy2nNu-sUgS" \* MERGEFORMATINET </w:instrText>
      </w:r>
      <w:r w:rsidRPr="00A36AF6">
        <w:rPr>
          <w:rFonts w:eastAsia="Times New Roman" w:cs="Arial"/>
          <w:color w:val="000000"/>
          <w:szCs w:val="24"/>
          <w:bdr w:val="none" w:sz="0" w:space="0" w:color="auto" w:frame="1"/>
          <w:lang w:eastAsia="es-MX"/>
        </w:rPr>
        <w:fldChar w:fldCharType="separate"/>
      </w:r>
      <w:r w:rsidRPr="00D62EDC">
        <w:rPr>
          <w:rFonts w:eastAsia="Times New Roman" w:cs="Arial"/>
          <w:noProof/>
          <w:color w:val="000000"/>
          <w:szCs w:val="24"/>
          <w:bdr w:val="none" w:sz="0" w:space="0" w:color="auto" w:frame="1"/>
          <w:lang w:eastAsia="es-MX"/>
        </w:rPr>
        <w:drawing>
          <wp:inline distT="0" distB="0" distL="0" distR="0" wp14:anchorId="21873094" wp14:editId="22D0C8DF">
            <wp:extent cx="4818499" cy="2382535"/>
            <wp:effectExtent l="0" t="0" r="1270" b="0"/>
            <wp:docPr id="1621036076" name="Imagen 162103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5493" cy="2385993"/>
                    </a:xfrm>
                    <a:prstGeom prst="rect">
                      <a:avLst/>
                    </a:prstGeom>
                    <a:noFill/>
                    <a:ln>
                      <a:noFill/>
                    </a:ln>
                  </pic:spPr>
                </pic:pic>
              </a:graphicData>
            </a:graphic>
          </wp:inline>
        </w:drawing>
      </w:r>
      <w:r w:rsidRPr="00A36AF6">
        <w:rPr>
          <w:rFonts w:eastAsia="Times New Roman" w:cs="Arial"/>
          <w:color w:val="000000"/>
          <w:szCs w:val="24"/>
          <w:bdr w:val="none" w:sz="0" w:space="0" w:color="auto" w:frame="1"/>
          <w:lang w:eastAsia="es-MX"/>
        </w:rPr>
        <w:fldChar w:fldCharType="end"/>
      </w:r>
    </w:p>
    <w:p w14:paraId="320940ED" w14:textId="77777777" w:rsidR="00A36AF6" w:rsidRPr="00A36AF6" w:rsidRDefault="00A36AF6" w:rsidP="006D5861">
      <w:pPr>
        <w:spacing w:after="0" w:line="240" w:lineRule="auto"/>
        <w:jc w:val="left"/>
        <w:rPr>
          <w:rFonts w:eastAsia="Times New Roman" w:cs="Arial"/>
          <w:szCs w:val="24"/>
          <w:lang w:eastAsia="es-MX"/>
        </w:rPr>
      </w:pPr>
    </w:p>
    <w:p w14:paraId="5373821E" w14:textId="77777777" w:rsidR="00FF5EA8" w:rsidRDefault="00FF5EA8" w:rsidP="006D5861">
      <w:pPr>
        <w:spacing w:line="240" w:lineRule="auto"/>
        <w:rPr>
          <w:lang w:val="en-US"/>
        </w:rPr>
      </w:pPr>
    </w:p>
    <w:p w14:paraId="11538B3F" w14:textId="77777777" w:rsidR="00B13FFF" w:rsidRPr="001C7E7E" w:rsidRDefault="00B13FFF" w:rsidP="006D5861">
      <w:pPr>
        <w:spacing w:line="240" w:lineRule="auto"/>
        <w:rPr>
          <w:lang w:val="en-US"/>
        </w:rPr>
      </w:pPr>
    </w:p>
    <w:p w14:paraId="4D11BB44" w14:textId="77777777" w:rsidR="00FF5EA8" w:rsidRPr="001C7E7E" w:rsidRDefault="008854BA" w:rsidP="006D5861">
      <w:pPr>
        <w:spacing w:line="240" w:lineRule="auto"/>
      </w:pPr>
      <w:r w:rsidRPr="001C7E7E">
        <w:br w:type="page"/>
      </w:r>
    </w:p>
    <w:p w14:paraId="3C49EF34" w14:textId="2D3BD1D6" w:rsidR="00012120" w:rsidRDefault="00D85EA9" w:rsidP="00C209A1">
      <w:pPr>
        <w:pStyle w:val="Ttulo1"/>
        <w:numPr>
          <w:ilvl w:val="0"/>
          <w:numId w:val="19"/>
        </w:numPr>
        <w:spacing w:line="240" w:lineRule="auto"/>
        <w:rPr>
          <w:rFonts w:cs="Arial"/>
          <w:lang w:val="en-US"/>
        </w:rPr>
      </w:pPr>
      <w:bookmarkStart w:id="138" w:name="_Toc151316033"/>
      <w:r>
        <w:rPr>
          <w:rFonts w:cs="Arial"/>
          <w:lang w:val="en-US"/>
        </w:rPr>
        <w:lastRenderedPageBreak/>
        <w:t>ANALISIS DE LOS RESULTADOS</w:t>
      </w:r>
      <w:bookmarkEnd w:id="138"/>
    </w:p>
    <w:p w14:paraId="2BD29069" w14:textId="77777777" w:rsidR="005B4A34" w:rsidRPr="005B4A34" w:rsidRDefault="005B4A34" w:rsidP="006D5861">
      <w:pPr>
        <w:spacing w:line="240" w:lineRule="auto"/>
        <w:rPr>
          <w:lang w:val="en-US"/>
        </w:rPr>
      </w:pPr>
    </w:p>
    <w:p w14:paraId="518CB741" w14:textId="26B3F264" w:rsidR="005B4A34" w:rsidRDefault="00B64F0B" w:rsidP="0019329E">
      <w:pPr>
        <w:spacing w:line="240" w:lineRule="auto"/>
        <w:rPr>
          <w:b/>
          <w:bCs/>
        </w:rPr>
      </w:pPr>
      <w:r w:rsidRPr="00B64F0B">
        <w:t>Co</w:t>
      </w:r>
      <w:r>
        <w:t>n</w:t>
      </w:r>
      <w:r w:rsidR="005B4A34">
        <w:t xml:space="preserve"> base en los resultados expuestos en el capítulo </w:t>
      </w:r>
      <w:commentRangeStart w:id="139"/>
      <w:r w:rsidR="005B4A34">
        <w:t>2</w:t>
      </w:r>
      <w:commentRangeEnd w:id="139"/>
      <w:r w:rsidR="00592769">
        <w:rPr>
          <w:rStyle w:val="Refdecomentario"/>
        </w:rPr>
        <w:commentReference w:id="139"/>
      </w:r>
      <w:r w:rsidR="005B4A34">
        <w:t xml:space="preserve"> Resultados de este documento se procede a realizar el siguiente análisis a cada resultado.</w:t>
      </w:r>
    </w:p>
    <w:p w14:paraId="720059BC" w14:textId="77777777" w:rsidR="0019329E" w:rsidRDefault="0019329E" w:rsidP="0019329E">
      <w:pPr>
        <w:spacing w:line="240" w:lineRule="auto"/>
      </w:pPr>
    </w:p>
    <w:p w14:paraId="4CC0C4C6" w14:textId="77777777" w:rsidR="00246CAD" w:rsidRDefault="005B4A34" w:rsidP="00B64F0B">
      <w:pPr>
        <w:spacing w:line="240" w:lineRule="auto"/>
      </w:pPr>
      <w:r w:rsidRPr="005B4A34">
        <w:rPr>
          <w:b/>
          <w:bCs/>
        </w:rPr>
        <w:t>Análisis</w:t>
      </w:r>
      <w:r>
        <w:t xml:space="preserve">: </w:t>
      </w:r>
      <w:r w:rsidR="00246CAD">
        <w:t xml:space="preserve">Cerca de 7 millones de pruebas fueron presentadas en el lapso de tiempo delimitado para este proyecto, 2010-2022, de los cuales el 90,9% lo realizaron con Tarjeta de identidad (TI), y el 19,1% con Cedula de ciudadanía (CC). Lo cual indica que la gran mayoría presenta esta prueba siendo menor de edad. </w:t>
      </w:r>
    </w:p>
    <w:p w14:paraId="1A49B487" w14:textId="77777777" w:rsidR="00246CAD" w:rsidRDefault="00246CAD" w:rsidP="00B64F0B">
      <w:pPr>
        <w:spacing w:line="240" w:lineRule="auto"/>
      </w:pPr>
      <w:r>
        <w:t>Por una diferencia aproximada del 10%, hay más mujeres que hombres presentando la prueba.</w:t>
      </w:r>
    </w:p>
    <w:p w14:paraId="189F554B" w14:textId="26B66140" w:rsidR="00246CAD" w:rsidRDefault="00246CAD" w:rsidP="00B64F0B">
      <w:pPr>
        <w:spacing w:line="240" w:lineRule="auto"/>
      </w:pPr>
      <w:r>
        <w:t xml:space="preserve">A menor estrato hay más estudiantes, en el estrato </w:t>
      </w:r>
      <w:r w:rsidR="00B64F0B">
        <w:t>uno registra</w:t>
      </w:r>
      <w:r>
        <w:t xml:space="preserve"> 2.47 Millones de estudiantes mientras que en el estrato seis 0.07 millones de estudiantes. </w:t>
      </w:r>
    </w:p>
    <w:p w14:paraId="1E5F190C" w14:textId="3B114274" w:rsidR="005B4A34" w:rsidRDefault="005B4A34" w:rsidP="006D5861">
      <w:pPr>
        <w:spacing w:line="240" w:lineRule="auto"/>
        <w:jc w:val="left"/>
      </w:pPr>
    </w:p>
    <w:p w14:paraId="4150B26F" w14:textId="7958E7D1" w:rsidR="00D9485C" w:rsidRDefault="00D9485C" w:rsidP="00B64F0B">
      <w:pPr>
        <w:spacing w:line="240" w:lineRule="auto"/>
        <w:jc w:val="left"/>
      </w:pPr>
      <w:r w:rsidRPr="004619F3">
        <w:rPr>
          <w:b/>
          <w:bCs/>
        </w:rPr>
        <w:t xml:space="preserve">Resultado </w:t>
      </w:r>
      <w:r>
        <w:rPr>
          <w:b/>
          <w:bCs/>
        </w:rPr>
        <w:t>2</w:t>
      </w:r>
      <w:r>
        <w:t>. Segmentación estudiantes tipo de colegio</w:t>
      </w:r>
      <w:r w:rsidR="00C16788">
        <w:t>.</w:t>
      </w:r>
    </w:p>
    <w:p w14:paraId="51ACE15B" w14:textId="15A57244" w:rsidR="00C16788" w:rsidRDefault="00C16788" w:rsidP="00B64F0B">
      <w:pPr>
        <w:spacing w:line="240" w:lineRule="auto"/>
        <w:jc w:val="left"/>
      </w:pPr>
      <w:r w:rsidRPr="005B4A34">
        <w:rPr>
          <w:b/>
          <w:bCs/>
        </w:rPr>
        <w:t>Análisis</w:t>
      </w:r>
      <w:r>
        <w:t xml:space="preserve">: Se registran </w:t>
      </w:r>
      <w:r w:rsidR="00884185">
        <w:t>más</w:t>
      </w:r>
      <w:r>
        <w:t xml:space="preserve"> de trece mil </w:t>
      </w:r>
      <w:r w:rsidR="00AB5696">
        <w:t xml:space="preserve">colegios, donde más del 86% está ubicado en un área rural, y el 13,9 % en el área Urbana, posiblemente es debido a que en los pueblos, de cada pueblo tiene un colegio en el campo. </w:t>
      </w:r>
    </w:p>
    <w:p w14:paraId="630731FE" w14:textId="1F6B92DC" w:rsidR="00AB5696" w:rsidRDefault="00AB5696" w:rsidP="00B64F0B">
      <w:pPr>
        <w:spacing w:line="240" w:lineRule="auto"/>
        <w:jc w:val="left"/>
      </w:pPr>
      <w:r>
        <w:t xml:space="preserve">La mayoría, con más del 50% </w:t>
      </w:r>
      <w:r w:rsidR="005B4EB0">
        <w:t xml:space="preserve">de la modalidad en que están los colegios son, Académico, seguido de técnico académico y por ultimo técnico. </w:t>
      </w:r>
    </w:p>
    <w:p w14:paraId="46467C60" w14:textId="42B5B9A2" w:rsidR="005B4EB0" w:rsidRDefault="005B4EB0" w:rsidP="00B64F0B">
      <w:pPr>
        <w:spacing w:line="240" w:lineRule="auto"/>
        <w:jc w:val="left"/>
      </w:pPr>
      <w:r>
        <w:t xml:space="preserve">El 99 % de los colegios no son bilingües. </w:t>
      </w:r>
    </w:p>
    <w:p w14:paraId="2B007BE1" w14:textId="751A8D39" w:rsidR="005B4EB0" w:rsidRDefault="005B4EB0" w:rsidP="00B64F0B">
      <w:pPr>
        <w:spacing w:line="240" w:lineRule="auto"/>
        <w:jc w:val="left"/>
      </w:pPr>
      <w:r>
        <w:t xml:space="preserve">El 96% de los colegios son mixtos, el 3% masculinos, y el 1% masculinos. </w:t>
      </w:r>
    </w:p>
    <w:p w14:paraId="32136682" w14:textId="202F4112" w:rsidR="00D9485C" w:rsidRDefault="00D9485C" w:rsidP="00B64F0B">
      <w:pPr>
        <w:spacing w:line="240" w:lineRule="auto"/>
      </w:pPr>
    </w:p>
    <w:p w14:paraId="370F34EA" w14:textId="63750128" w:rsidR="005B4EB0" w:rsidRPr="0019329E" w:rsidRDefault="005B4EB0" w:rsidP="006D5861">
      <w:pPr>
        <w:spacing w:line="240" w:lineRule="auto"/>
      </w:pPr>
      <w:r w:rsidRPr="005B4A34">
        <w:rPr>
          <w:b/>
          <w:bCs/>
        </w:rPr>
        <w:t>Análisis</w:t>
      </w:r>
      <w:r>
        <w:t xml:space="preserve">: </w:t>
      </w:r>
      <w:r w:rsidR="00181D5C">
        <w:t xml:space="preserve">La mayoría de las personas que presentaron la prueba, tienen 4 </w:t>
      </w:r>
      <w:r w:rsidR="00246CAD">
        <w:t>habitaciones</w:t>
      </w:r>
      <w:r w:rsidR="00181D5C">
        <w:t xml:space="preserve"> con un promedio del 30% seguido de 5 habitaciones y 3</w:t>
      </w:r>
      <w:r w:rsidR="00246CAD">
        <w:t xml:space="preserve"> habitaciones</w:t>
      </w:r>
      <w:r w:rsidR="00181D5C">
        <w:t>.</w:t>
      </w:r>
    </w:p>
    <w:p w14:paraId="19715EBD" w14:textId="4FE01CB7" w:rsidR="00D9485C" w:rsidRPr="0019329E" w:rsidRDefault="00D9485C" w:rsidP="006D5861">
      <w:pPr>
        <w:spacing w:line="240" w:lineRule="auto"/>
        <w:ind w:left="284" w:hanging="284"/>
        <w:jc w:val="center"/>
        <w:rPr>
          <w:rFonts w:cs="Arial"/>
          <w:u w:val="single"/>
        </w:rPr>
      </w:pPr>
    </w:p>
    <w:p w14:paraId="1D2DD9D2" w14:textId="5452C4A2" w:rsidR="0019329E" w:rsidRDefault="00D9485C" w:rsidP="00C209A1">
      <w:pPr>
        <w:spacing w:after="200" w:line="240" w:lineRule="auto"/>
        <w:jc w:val="left"/>
      </w:pPr>
      <w:r w:rsidRPr="004619F3">
        <w:rPr>
          <w:b/>
          <w:bCs/>
        </w:rPr>
        <w:t xml:space="preserve">Resultado </w:t>
      </w:r>
      <w:r>
        <w:rPr>
          <w:b/>
          <w:bCs/>
        </w:rPr>
        <w:t>4</w:t>
      </w:r>
      <w:r>
        <w:t>. Puntajes por el tipo de colegio.</w:t>
      </w:r>
    </w:p>
    <w:p w14:paraId="521A9253" w14:textId="53CDE743" w:rsidR="00BF3AD0" w:rsidRDefault="00BF3AD0" w:rsidP="0019329E">
      <w:pPr>
        <w:spacing w:line="240" w:lineRule="auto"/>
      </w:pPr>
      <w:r w:rsidRPr="0019329E">
        <w:t xml:space="preserve">Tabla de resultados </w:t>
      </w:r>
      <w:r w:rsidR="007462B1" w:rsidRPr="0019329E">
        <w:t xml:space="preserve">en </w:t>
      </w:r>
      <w:r w:rsidR="0CB84997" w:rsidRPr="0019329E">
        <w:t>porcentajes</w:t>
      </w:r>
      <w:r w:rsidR="007462B1" w:rsidRPr="0019329E">
        <w:t xml:space="preserve"> </w:t>
      </w:r>
      <w:r w:rsidR="07A11075" w:rsidRPr="0019329E">
        <w:t>con referencia</w:t>
      </w:r>
      <w:r w:rsidRPr="0019329E">
        <w:t xml:space="preserve"> </w:t>
      </w:r>
      <w:r w:rsidR="1D653FF8" w:rsidRPr="0019329E">
        <w:t>al resultado 4,</w:t>
      </w:r>
      <w:r w:rsidRPr="0019329E">
        <w:t xml:space="preserve"> puntajes por el tipo de colegio. </w:t>
      </w:r>
    </w:p>
    <w:p w14:paraId="3F8F6925" w14:textId="20615750" w:rsidR="0019329E" w:rsidRPr="0019329E" w:rsidRDefault="0019329E" w:rsidP="0019329E">
      <w:pPr>
        <w:pStyle w:val="Descripcin"/>
        <w:jc w:val="center"/>
        <w:rPr>
          <w:color w:val="auto"/>
          <w:sz w:val="24"/>
          <w:szCs w:val="24"/>
        </w:rPr>
      </w:pPr>
      <w:bookmarkStart w:id="140" w:name="_Toc151316119"/>
      <w:r w:rsidRPr="0019329E">
        <w:rPr>
          <w:color w:val="auto"/>
          <w:sz w:val="24"/>
          <w:szCs w:val="24"/>
        </w:rPr>
        <w:t xml:space="preserve">Tabla </w:t>
      </w:r>
      <w:r w:rsidRPr="0019329E">
        <w:rPr>
          <w:color w:val="auto"/>
          <w:sz w:val="24"/>
          <w:szCs w:val="24"/>
        </w:rPr>
        <w:fldChar w:fldCharType="begin"/>
      </w:r>
      <w:r w:rsidRPr="0019329E">
        <w:rPr>
          <w:color w:val="auto"/>
          <w:sz w:val="24"/>
          <w:szCs w:val="24"/>
        </w:rPr>
        <w:instrText xml:space="preserve"> SEQ Tabla \* ARABIC </w:instrText>
      </w:r>
      <w:r w:rsidRPr="0019329E">
        <w:rPr>
          <w:color w:val="auto"/>
          <w:sz w:val="24"/>
          <w:szCs w:val="24"/>
        </w:rPr>
        <w:fldChar w:fldCharType="separate"/>
      </w:r>
      <w:r w:rsidR="00D16B67">
        <w:rPr>
          <w:noProof/>
          <w:color w:val="auto"/>
          <w:sz w:val="24"/>
          <w:szCs w:val="24"/>
        </w:rPr>
        <w:t>1</w:t>
      </w:r>
      <w:r w:rsidRPr="0019329E">
        <w:rPr>
          <w:color w:val="auto"/>
          <w:sz w:val="24"/>
          <w:szCs w:val="24"/>
        </w:rPr>
        <w:fldChar w:fldCharType="end"/>
      </w:r>
      <w:r w:rsidRPr="0019329E">
        <w:rPr>
          <w:color w:val="auto"/>
          <w:sz w:val="24"/>
          <w:szCs w:val="24"/>
        </w:rPr>
        <w:t>. Porcentajes por el tipo de colegio</w:t>
      </w:r>
      <w:bookmarkEnd w:id="140"/>
    </w:p>
    <w:tbl>
      <w:tblPr>
        <w:tblStyle w:val="Tablaconcuadrcula"/>
        <w:tblW w:w="0" w:type="auto"/>
        <w:jc w:val="center"/>
        <w:tblLook w:val="04A0" w:firstRow="1" w:lastRow="0" w:firstColumn="1" w:lastColumn="0" w:noHBand="0" w:noVBand="1"/>
      </w:tblPr>
      <w:tblGrid>
        <w:gridCol w:w="2166"/>
        <w:gridCol w:w="1508"/>
        <w:gridCol w:w="1599"/>
        <w:gridCol w:w="1599"/>
        <w:gridCol w:w="1691"/>
      </w:tblGrid>
      <w:tr w:rsidR="00214BAE" w:rsidRPr="003066B0" w14:paraId="404E838C" w14:textId="77777777" w:rsidTr="005D4AB7">
        <w:trPr>
          <w:trHeight w:val="170"/>
          <w:jc w:val="center"/>
        </w:trPr>
        <w:tc>
          <w:tcPr>
            <w:tcW w:w="0" w:type="auto"/>
            <w:shd w:val="clear" w:color="auto" w:fill="DAEEF3" w:themeFill="accent5" w:themeFillTint="33"/>
          </w:tcPr>
          <w:p w14:paraId="3DADF4B3" w14:textId="77777777" w:rsidR="00214BAE" w:rsidRPr="0081522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Tipo colegio</w:t>
            </w:r>
          </w:p>
        </w:tc>
        <w:tc>
          <w:tcPr>
            <w:tcW w:w="0" w:type="auto"/>
            <w:gridSpan w:val="4"/>
            <w:shd w:val="clear" w:color="auto" w:fill="DAEEF3" w:themeFill="accent5" w:themeFillTint="33"/>
          </w:tcPr>
          <w:p w14:paraId="55913FEE" w14:textId="77777777" w:rsidR="00214BAE" w:rsidRPr="0081522B" w:rsidRDefault="00214BAE" w:rsidP="006D5861">
            <w:pPr>
              <w:spacing w:after="0" w:line="240" w:lineRule="auto"/>
              <w:jc w:val="center"/>
              <w:rPr>
                <w:rFonts w:ascii="Calibri" w:eastAsia="Times New Roman" w:hAnsi="Calibri" w:cs="Calibri"/>
                <w:b/>
                <w:bCs/>
                <w:sz w:val="18"/>
                <w:szCs w:val="18"/>
                <w:lang w:eastAsia="es-CO"/>
              </w:rPr>
            </w:pPr>
            <w:r w:rsidRPr="0081522B">
              <w:rPr>
                <w:rFonts w:ascii="Calibri" w:eastAsia="Times New Roman" w:hAnsi="Calibri" w:cs="Calibri"/>
                <w:b/>
                <w:bCs/>
                <w:sz w:val="18"/>
                <w:szCs w:val="18"/>
                <w:lang w:eastAsia="es-CO"/>
              </w:rPr>
              <w:t>Oficial</w:t>
            </w:r>
          </w:p>
        </w:tc>
      </w:tr>
      <w:tr w:rsidR="00214BAE" w:rsidRPr="003066B0" w14:paraId="6FF9A8FE" w14:textId="77777777" w:rsidTr="005D4AB7">
        <w:trPr>
          <w:trHeight w:val="206"/>
          <w:jc w:val="center"/>
        </w:trPr>
        <w:tc>
          <w:tcPr>
            <w:tcW w:w="0" w:type="auto"/>
            <w:shd w:val="clear" w:color="auto" w:fill="DAEEF3" w:themeFill="accent5" w:themeFillTint="33"/>
            <w:hideMark/>
          </w:tcPr>
          <w:p w14:paraId="1F1975E4"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Rangos de puntaje</w:t>
            </w:r>
          </w:p>
        </w:tc>
        <w:tc>
          <w:tcPr>
            <w:tcW w:w="0" w:type="auto"/>
            <w:shd w:val="clear" w:color="auto" w:fill="DAEEF3" w:themeFill="accent5" w:themeFillTint="33"/>
            <w:hideMark/>
          </w:tcPr>
          <w:p w14:paraId="2ECC721D"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Porcentaje 0 a 25</w:t>
            </w:r>
          </w:p>
        </w:tc>
        <w:tc>
          <w:tcPr>
            <w:tcW w:w="0" w:type="auto"/>
            <w:shd w:val="clear" w:color="auto" w:fill="DAEEF3" w:themeFill="accent5" w:themeFillTint="33"/>
            <w:hideMark/>
          </w:tcPr>
          <w:p w14:paraId="7442848B"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Porcentaje 26 a 50</w:t>
            </w:r>
          </w:p>
        </w:tc>
        <w:tc>
          <w:tcPr>
            <w:tcW w:w="0" w:type="auto"/>
            <w:shd w:val="clear" w:color="auto" w:fill="DAEEF3" w:themeFill="accent5" w:themeFillTint="33"/>
            <w:hideMark/>
          </w:tcPr>
          <w:p w14:paraId="36E3C9AC"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Porcentaje 51 a 75</w:t>
            </w:r>
          </w:p>
        </w:tc>
        <w:tc>
          <w:tcPr>
            <w:tcW w:w="0" w:type="auto"/>
            <w:shd w:val="clear" w:color="auto" w:fill="DAEEF3" w:themeFill="accent5" w:themeFillTint="33"/>
            <w:hideMark/>
          </w:tcPr>
          <w:p w14:paraId="5BBCAB04"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Porcentaje 76 a 100</w:t>
            </w:r>
          </w:p>
        </w:tc>
      </w:tr>
      <w:tr w:rsidR="00214BAE" w:rsidRPr="003066B0" w14:paraId="5B39679C" w14:textId="77777777" w:rsidTr="005D4AB7">
        <w:trPr>
          <w:trHeight w:val="161"/>
          <w:jc w:val="center"/>
        </w:trPr>
        <w:tc>
          <w:tcPr>
            <w:tcW w:w="0" w:type="auto"/>
            <w:hideMark/>
          </w:tcPr>
          <w:p w14:paraId="57D511BB"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Puntaje matemáticas</w:t>
            </w:r>
          </w:p>
        </w:tc>
        <w:tc>
          <w:tcPr>
            <w:tcW w:w="0" w:type="auto"/>
            <w:hideMark/>
          </w:tcPr>
          <w:p w14:paraId="24161DB5"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1,61</w:t>
            </w:r>
            <w:r>
              <w:rPr>
                <w:rFonts w:ascii="Calibri" w:eastAsia="Times New Roman" w:hAnsi="Calibri" w:cs="Calibri"/>
                <w:sz w:val="18"/>
                <w:szCs w:val="18"/>
                <w:lang w:eastAsia="es-CO"/>
              </w:rPr>
              <w:t>%</w:t>
            </w:r>
          </w:p>
        </w:tc>
        <w:tc>
          <w:tcPr>
            <w:tcW w:w="0" w:type="auto"/>
            <w:hideMark/>
          </w:tcPr>
          <w:p w14:paraId="7F7E7C5F"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57,46</w:t>
            </w:r>
            <w:r>
              <w:rPr>
                <w:rFonts w:ascii="Calibri" w:eastAsia="Times New Roman" w:hAnsi="Calibri" w:cs="Calibri"/>
                <w:sz w:val="18"/>
                <w:szCs w:val="18"/>
                <w:lang w:eastAsia="es-CO"/>
              </w:rPr>
              <w:t>%</w:t>
            </w:r>
          </w:p>
        </w:tc>
        <w:tc>
          <w:tcPr>
            <w:tcW w:w="0" w:type="auto"/>
            <w:hideMark/>
          </w:tcPr>
          <w:p w14:paraId="32763DA0"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40,12</w:t>
            </w:r>
            <w:r>
              <w:rPr>
                <w:rFonts w:ascii="Calibri" w:eastAsia="Times New Roman" w:hAnsi="Calibri" w:cs="Calibri"/>
                <w:sz w:val="18"/>
                <w:szCs w:val="18"/>
                <w:lang w:eastAsia="es-CO"/>
              </w:rPr>
              <w:t>%</w:t>
            </w:r>
          </w:p>
        </w:tc>
        <w:tc>
          <w:tcPr>
            <w:tcW w:w="0" w:type="auto"/>
            <w:hideMark/>
          </w:tcPr>
          <w:p w14:paraId="7D26F95D"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0,81</w:t>
            </w:r>
            <w:r>
              <w:rPr>
                <w:rFonts w:ascii="Calibri" w:eastAsia="Times New Roman" w:hAnsi="Calibri" w:cs="Calibri"/>
                <w:sz w:val="18"/>
                <w:szCs w:val="18"/>
                <w:lang w:eastAsia="es-CO"/>
              </w:rPr>
              <w:t>%</w:t>
            </w:r>
          </w:p>
        </w:tc>
      </w:tr>
      <w:tr w:rsidR="00214BAE" w:rsidRPr="003066B0" w14:paraId="1DC2C5D3" w14:textId="77777777" w:rsidTr="005D4AB7">
        <w:trPr>
          <w:trHeight w:val="197"/>
          <w:jc w:val="center"/>
        </w:trPr>
        <w:tc>
          <w:tcPr>
            <w:tcW w:w="0" w:type="auto"/>
            <w:hideMark/>
          </w:tcPr>
          <w:p w14:paraId="4448AB0E"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Puntaje lectura crítica</w:t>
            </w:r>
          </w:p>
        </w:tc>
        <w:tc>
          <w:tcPr>
            <w:tcW w:w="0" w:type="auto"/>
            <w:hideMark/>
          </w:tcPr>
          <w:p w14:paraId="32D71AB1"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35,21</w:t>
            </w:r>
            <w:r>
              <w:rPr>
                <w:rFonts w:ascii="Calibri" w:eastAsia="Times New Roman" w:hAnsi="Calibri" w:cs="Calibri"/>
                <w:sz w:val="18"/>
                <w:szCs w:val="18"/>
                <w:lang w:eastAsia="es-CO"/>
              </w:rPr>
              <w:t>%</w:t>
            </w:r>
          </w:p>
        </w:tc>
        <w:tc>
          <w:tcPr>
            <w:tcW w:w="0" w:type="auto"/>
            <w:hideMark/>
          </w:tcPr>
          <w:p w14:paraId="0127D3A4"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31,19</w:t>
            </w:r>
            <w:r>
              <w:rPr>
                <w:rFonts w:ascii="Calibri" w:eastAsia="Times New Roman" w:hAnsi="Calibri" w:cs="Calibri"/>
                <w:sz w:val="18"/>
                <w:szCs w:val="18"/>
                <w:lang w:eastAsia="es-CO"/>
              </w:rPr>
              <w:t>%</w:t>
            </w:r>
          </w:p>
        </w:tc>
        <w:tc>
          <w:tcPr>
            <w:tcW w:w="0" w:type="auto"/>
            <w:hideMark/>
          </w:tcPr>
          <w:p w14:paraId="6FEEFE29"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33,40</w:t>
            </w:r>
            <w:r>
              <w:rPr>
                <w:rFonts w:ascii="Calibri" w:eastAsia="Times New Roman" w:hAnsi="Calibri" w:cs="Calibri"/>
                <w:sz w:val="18"/>
                <w:szCs w:val="18"/>
                <w:lang w:eastAsia="es-CO"/>
              </w:rPr>
              <w:t>%</w:t>
            </w:r>
          </w:p>
        </w:tc>
        <w:tc>
          <w:tcPr>
            <w:tcW w:w="0" w:type="auto"/>
            <w:hideMark/>
          </w:tcPr>
          <w:p w14:paraId="3E9964F4"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0,20</w:t>
            </w:r>
            <w:r>
              <w:rPr>
                <w:rFonts w:ascii="Calibri" w:eastAsia="Times New Roman" w:hAnsi="Calibri" w:cs="Calibri"/>
                <w:sz w:val="18"/>
                <w:szCs w:val="18"/>
                <w:lang w:eastAsia="es-CO"/>
              </w:rPr>
              <w:t>%</w:t>
            </w:r>
          </w:p>
        </w:tc>
      </w:tr>
      <w:tr w:rsidR="00214BAE" w:rsidRPr="003066B0" w14:paraId="66742164" w14:textId="77777777" w:rsidTr="005D4AB7">
        <w:trPr>
          <w:trHeight w:val="152"/>
          <w:jc w:val="center"/>
        </w:trPr>
        <w:tc>
          <w:tcPr>
            <w:tcW w:w="0" w:type="auto"/>
            <w:hideMark/>
          </w:tcPr>
          <w:p w14:paraId="542BF9AE"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81522B">
              <w:rPr>
                <w:rFonts w:ascii="Calibri" w:eastAsia="Times New Roman" w:hAnsi="Calibri" w:cs="Calibri"/>
                <w:b/>
                <w:bCs/>
                <w:sz w:val="18"/>
                <w:szCs w:val="18"/>
                <w:lang w:eastAsia="es-CO"/>
              </w:rPr>
              <w:t>Puntajes sociales</w:t>
            </w:r>
          </w:p>
        </w:tc>
        <w:tc>
          <w:tcPr>
            <w:tcW w:w="0" w:type="auto"/>
            <w:hideMark/>
          </w:tcPr>
          <w:p w14:paraId="361673BC"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0,60</w:t>
            </w:r>
            <w:r>
              <w:rPr>
                <w:rFonts w:ascii="Calibri" w:eastAsia="Times New Roman" w:hAnsi="Calibri" w:cs="Calibri"/>
                <w:sz w:val="18"/>
                <w:szCs w:val="18"/>
                <w:lang w:eastAsia="es-CO"/>
              </w:rPr>
              <w:t>%</w:t>
            </w:r>
          </w:p>
        </w:tc>
        <w:tc>
          <w:tcPr>
            <w:tcW w:w="0" w:type="auto"/>
            <w:hideMark/>
          </w:tcPr>
          <w:p w14:paraId="1662BFE0"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38,51</w:t>
            </w:r>
            <w:r>
              <w:rPr>
                <w:rFonts w:ascii="Calibri" w:eastAsia="Times New Roman" w:hAnsi="Calibri" w:cs="Calibri"/>
                <w:sz w:val="18"/>
                <w:szCs w:val="18"/>
                <w:lang w:eastAsia="es-CO"/>
              </w:rPr>
              <w:t>%</w:t>
            </w:r>
          </w:p>
        </w:tc>
        <w:tc>
          <w:tcPr>
            <w:tcW w:w="0" w:type="auto"/>
            <w:hideMark/>
          </w:tcPr>
          <w:p w14:paraId="6567C047"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25,40</w:t>
            </w:r>
            <w:r>
              <w:rPr>
                <w:rFonts w:ascii="Calibri" w:eastAsia="Times New Roman" w:hAnsi="Calibri" w:cs="Calibri"/>
                <w:sz w:val="18"/>
                <w:szCs w:val="18"/>
                <w:lang w:eastAsia="es-CO"/>
              </w:rPr>
              <w:t>%</w:t>
            </w:r>
          </w:p>
        </w:tc>
        <w:tc>
          <w:tcPr>
            <w:tcW w:w="0" w:type="auto"/>
            <w:hideMark/>
          </w:tcPr>
          <w:p w14:paraId="58483DB5"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35,48</w:t>
            </w:r>
            <w:r>
              <w:rPr>
                <w:rFonts w:ascii="Calibri" w:eastAsia="Times New Roman" w:hAnsi="Calibri" w:cs="Calibri"/>
                <w:sz w:val="18"/>
                <w:szCs w:val="18"/>
                <w:lang w:eastAsia="es-CO"/>
              </w:rPr>
              <w:t>%</w:t>
            </w:r>
          </w:p>
        </w:tc>
      </w:tr>
      <w:tr w:rsidR="00214BAE" w:rsidRPr="003066B0" w14:paraId="70F4C690" w14:textId="77777777" w:rsidTr="005D4AB7">
        <w:trPr>
          <w:trHeight w:val="188"/>
          <w:jc w:val="center"/>
        </w:trPr>
        <w:tc>
          <w:tcPr>
            <w:tcW w:w="0" w:type="auto"/>
            <w:hideMark/>
          </w:tcPr>
          <w:p w14:paraId="1031F4F7"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Puntaje ciencias naturales</w:t>
            </w:r>
          </w:p>
        </w:tc>
        <w:tc>
          <w:tcPr>
            <w:tcW w:w="0" w:type="auto"/>
            <w:hideMark/>
          </w:tcPr>
          <w:p w14:paraId="678F4FF7"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35,21</w:t>
            </w:r>
            <w:r>
              <w:rPr>
                <w:rFonts w:ascii="Calibri" w:eastAsia="Times New Roman" w:hAnsi="Calibri" w:cs="Calibri"/>
                <w:sz w:val="18"/>
                <w:szCs w:val="18"/>
                <w:lang w:eastAsia="es-CO"/>
              </w:rPr>
              <w:t>%</w:t>
            </w:r>
          </w:p>
        </w:tc>
        <w:tc>
          <w:tcPr>
            <w:tcW w:w="0" w:type="auto"/>
            <w:hideMark/>
          </w:tcPr>
          <w:p w14:paraId="7FFBA552"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36,82</w:t>
            </w:r>
            <w:r>
              <w:rPr>
                <w:rFonts w:ascii="Calibri" w:eastAsia="Times New Roman" w:hAnsi="Calibri" w:cs="Calibri"/>
                <w:sz w:val="18"/>
                <w:szCs w:val="18"/>
                <w:lang w:eastAsia="es-CO"/>
              </w:rPr>
              <w:t>%</w:t>
            </w:r>
          </w:p>
        </w:tc>
        <w:tc>
          <w:tcPr>
            <w:tcW w:w="0" w:type="auto"/>
            <w:hideMark/>
          </w:tcPr>
          <w:p w14:paraId="74023EE3"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27,77</w:t>
            </w:r>
            <w:r>
              <w:rPr>
                <w:rFonts w:ascii="Calibri" w:eastAsia="Times New Roman" w:hAnsi="Calibri" w:cs="Calibri"/>
                <w:sz w:val="18"/>
                <w:szCs w:val="18"/>
                <w:lang w:eastAsia="es-CO"/>
              </w:rPr>
              <w:t>%</w:t>
            </w:r>
          </w:p>
        </w:tc>
        <w:tc>
          <w:tcPr>
            <w:tcW w:w="0" w:type="auto"/>
            <w:hideMark/>
          </w:tcPr>
          <w:p w14:paraId="15336D4C"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0,20</w:t>
            </w:r>
            <w:r>
              <w:rPr>
                <w:rFonts w:ascii="Calibri" w:eastAsia="Times New Roman" w:hAnsi="Calibri" w:cs="Calibri"/>
                <w:sz w:val="18"/>
                <w:szCs w:val="18"/>
                <w:lang w:eastAsia="es-CO"/>
              </w:rPr>
              <w:t>%</w:t>
            </w:r>
          </w:p>
        </w:tc>
      </w:tr>
      <w:tr w:rsidR="00214BAE" w:rsidRPr="003066B0" w14:paraId="3C15D8EF" w14:textId="77777777" w:rsidTr="005D4AB7">
        <w:trPr>
          <w:trHeight w:val="233"/>
          <w:jc w:val="center"/>
        </w:trPr>
        <w:tc>
          <w:tcPr>
            <w:tcW w:w="0" w:type="auto"/>
            <w:shd w:val="clear" w:color="auto" w:fill="DAEEF3" w:themeFill="accent5" w:themeFillTint="33"/>
          </w:tcPr>
          <w:p w14:paraId="797266DD" w14:textId="77777777" w:rsidR="00214BAE" w:rsidRPr="0081522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Tipo colegio</w:t>
            </w:r>
          </w:p>
        </w:tc>
        <w:tc>
          <w:tcPr>
            <w:tcW w:w="0" w:type="auto"/>
            <w:gridSpan w:val="4"/>
            <w:shd w:val="clear" w:color="auto" w:fill="DAEEF3" w:themeFill="accent5" w:themeFillTint="33"/>
          </w:tcPr>
          <w:p w14:paraId="34E12359" w14:textId="77777777" w:rsidR="00214BAE" w:rsidRPr="0081522B" w:rsidRDefault="00214BAE" w:rsidP="006D5861">
            <w:pPr>
              <w:spacing w:after="0" w:line="240" w:lineRule="auto"/>
              <w:jc w:val="center"/>
              <w:rPr>
                <w:rFonts w:ascii="Calibri" w:eastAsia="Times New Roman" w:hAnsi="Calibri" w:cs="Calibri"/>
                <w:b/>
                <w:bCs/>
                <w:sz w:val="18"/>
                <w:szCs w:val="18"/>
                <w:lang w:eastAsia="es-CO"/>
              </w:rPr>
            </w:pPr>
            <w:r w:rsidRPr="0081522B">
              <w:rPr>
                <w:rFonts w:ascii="Calibri" w:eastAsia="Times New Roman" w:hAnsi="Calibri" w:cs="Calibri"/>
                <w:b/>
                <w:bCs/>
                <w:sz w:val="18"/>
                <w:szCs w:val="18"/>
                <w:lang w:eastAsia="es-CO"/>
              </w:rPr>
              <w:t>No oficial</w:t>
            </w:r>
          </w:p>
        </w:tc>
      </w:tr>
      <w:tr w:rsidR="00214BAE" w:rsidRPr="003066B0" w14:paraId="263FBE33" w14:textId="77777777" w:rsidTr="005D4AB7">
        <w:trPr>
          <w:trHeight w:val="170"/>
          <w:jc w:val="center"/>
        </w:trPr>
        <w:tc>
          <w:tcPr>
            <w:tcW w:w="0" w:type="auto"/>
            <w:shd w:val="clear" w:color="auto" w:fill="DAEEF3" w:themeFill="accent5" w:themeFillTint="33"/>
            <w:hideMark/>
          </w:tcPr>
          <w:p w14:paraId="2D302D3B"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Rangos de puntaje</w:t>
            </w:r>
          </w:p>
        </w:tc>
        <w:tc>
          <w:tcPr>
            <w:tcW w:w="0" w:type="auto"/>
            <w:shd w:val="clear" w:color="auto" w:fill="DAEEF3" w:themeFill="accent5" w:themeFillTint="33"/>
            <w:hideMark/>
          </w:tcPr>
          <w:p w14:paraId="2C43F332"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Porcentaje 0 a 25</w:t>
            </w:r>
          </w:p>
        </w:tc>
        <w:tc>
          <w:tcPr>
            <w:tcW w:w="0" w:type="auto"/>
            <w:shd w:val="clear" w:color="auto" w:fill="DAEEF3" w:themeFill="accent5" w:themeFillTint="33"/>
            <w:hideMark/>
          </w:tcPr>
          <w:p w14:paraId="45D598EF"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Porcentaje 26 a 50</w:t>
            </w:r>
          </w:p>
        </w:tc>
        <w:tc>
          <w:tcPr>
            <w:tcW w:w="0" w:type="auto"/>
            <w:shd w:val="clear" w:color="auto" w:fill="DAEEF3" w:themeFill="accent5" w:themeFillTint="33"/>
            <w:hideMark/>
          </w:tcPr>
          <w:p w14:paraId="2E58E583"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Porcentaje 51 a 75</w:t>
            </w:r>
          </w:p>
        </w:tc>
        <w:tc>
          <w:tcPr>
            <w:tcW w:w="0" w:type="auto"/>
            <w:shd w:val="clear" w:color="auto" w:fill="DAEEF3" w:themeFill="accent5" w:themeFillTint="33"/>
            <w:hideMark/>
          </w:tcPr>
          <w:p w14:paraId="2369A084"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Porcentaje 76 a 100</w:t>
            </w:r>
          </w:p>
        </w:tc>
      </w:tr>
      <w:tr w:rsidR="00214BAE" w:rsidRPr="003066B0" w14:paraId="17612DDD" w14:textId="77777777" w:rsidTr="005D4AB7">
        <w:trPr>
          <w:trHeight w:val="116"/>
          <w:jc w:val="center"/>
        </w:trPr>
        <w:tc>
          <w:tcPr>
            <w:tcW w:w="0" w:type="auto"/>
            <w:hideMark/>
          </w:tcPr>
          <w:p w14:paraId="7670609F" w14:textId="77777777" w:rsidR="00214BAE" w:rsidRPr="00DF25AB" w:rsidRDefault="00214BAE" w:rsidP="006D5861">
            <w:pPr>
              <w:spacing w:after="0" w:line="240" w:lineRule="auto"/>
              <w:jc w:val="left"/>
              <w:rPr>
                <w:rFonts w:ascii="Calibri" w:eastAsia="Times New Roman" w:hAnsi="Calibri" w:cs="Calibri"/>
                <w:b/>
                <w:bCs/>
                <w:sz w:val="18"/>
                <w:szCs w:val="18"/>
                <w:lang w:val="es-ES" w:eastAsia="es-CO"/>
              </w:rPr>
            </w:pPr>
            <w:r w:rsidRPr="00DF25AB">
              <w:rPr>
                <w:rFonts w:ascii="Calibri" w:eastAsia="Times New Roman" w:hAnsi="Calibri" w:cs="Calibri"/>
                <w:b/>
                <w:bCs/>
                <w:sz w:val="18"/>
                <w:szCs w:val="18"/>
                <w:lang w:eastAsia="es-CO"/>
              </w:rPr>
              <w:t>Puntaje matemáticas</w:t>
            </w:r>
          </w:p>
        </w:tc>
        <w:tc>
          <w:tcPr>
            <w:tcW w:w="0" w:type="auto"/>
            <w:hideMark/>
          </w:tcPr>
          <w:p w14:paraId="5037B982"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1,57</w:t>
            </w:r>
            <w:r>
              <w:rPr>
                <w:rFonts w:ascii="Calibri" w:eastAsia="Times New Roman" w:hAnsi="Calibri" w:cs="Calibri"/>
                <w:sz w:val="18"/>
                <w:szCs w:val="18"/>
                <w:lang w:eastAsia="es-CO"/>
              </w:rPr>
              <w:t>%</w:t>
            </w:r>
          </w:p>
        </w:tc>
        <w:tc>
          <w:tcPr>
            <w:tcW w:w="0" w:type="auto"/>
            <w:hideMark/>
          </w:tcPr>
          <w:p w14:paraId="04D492E9"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43,98</w:t>
            </w:r>
            <w:r>
              <w:rPr>
                <w:rFonts w:ascii="Calibri" w:eastAsia="Times New Roman" w:hAnsi="Calibri" w:cs="Calibri"/>
                <w:sz w:val="18"/>
                <w:szCs w:val="18"/>
                <w:lang w:eastAsia="es-CO"/>
              </w:rPr>
              <w:t>%</w:t>
            </w:r>
          </w:p>
        </w:tc>
        <w:tc>
          <w:tcPr>
            <w:tcW w:w="0" w:type="auto"/>
            <w:hideMark/>
          </w:tcPr>
          <w:p w14:paraId="6A14B096"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49,74</w:t>
            </w:r>
            <w:r>
              <w:rPr>
                <w:rFonts w:ascii="Calibri" w:eastAsia="Times New Roman" w:hAnsi="Calibri" w:cs="Calibri"/>
                <w:sz w:val="18"/>
                <w:szCs w:val="18"/>
                <w:lang w:eastAsia="es-CO"/>
              </w:rPr>
              <w:t>%</w:t>
            </w:r>
          </w:p>
        </w:tc>
        <w:tc>
          <w:tcPr>
            <w:tcW w:w="0" w:type="auto"/>
            <w:hideMark/>
          </w:tcPr>
          <w:p w14:paraId="36C75052"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4,71</w:t>
            </w:r>
            <w:r>
              <w:rPr>
                <w:rFonts w:ascii="Calibri" w:eastAsia="Times New Roman" w:hAnsi="Calibri" w:cs="Calibri"/>
                <w:sz w:val="18"/>
                <w:szCs w:val="18"/>
                <w:lang w:eastAsia="es-CO"/>
              </w:rPr>
              <w:t>%</w:t>
            </w:r>
          </w:p>
        </w:tc>
      </w:tr>
      <w:tr w:rsidR="00214BAE" w:rsidRPr="003066B0" w14:paraId="75F180F6" w14:textId="77777777" w:rsidTr="005D4AB7">
        <w:trPr>
          <w:trHeight w:val="152"/>
          <w:jc w:val="center"/>
        </w:trPr>
        <w:tc>
          <w:tcPr>
            <w:tcW w:w="0" w:type="auto"/>
            <w:hideMark/>
          </w:tcPr>
          <w:p w14:paraId="0629231F"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Puntaje lectura crítica</w:t>
            </w:r>
          </w:p>
        </w:tc>
        <w:tc>
          <w:tcPr>
            <w:tcW w:w="0" w:type="auto"/>
            <w:hideMark/>
          </w:tcPr>
          <w:p w14:paraId="733519B3"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37,89</w:t>
            </w:r>
            <w:r>
              <w:rPr>
                <w:rFonts w:ascii="Calibri" w:eastAsia="Times New Roman" w:hAnsi="Calibri" w:cs="Calibri"/>
                <w:sz w:val="18"/>
                <w:szCs w:val="18"/>
                <w:lang w:eastAsia="es-CO"/>
              </w:rPr>
              <w:t>%</w:t>
            </w:r>
          </w:p>
        </w:tc>
        <w:tc>
          <w:tcPr>
            <w:tcW w:w="0" w:type="auto"/>
            <w:hideMark/>
          </w:tcPr>
          <w:p w14:paraId="5727E621"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20,00</w:t>
            </w:r>
            <w:r>
              <w:rPr>
                <w:rFonts w:ascii="Calibri" w:eastAsia="Times New Roman" w:hAnsi="Calibri" w:cs="Calibri"/>
                <w:sz w:val="18"/>
                <w:szCs w:val="18"/>
                <w:lang w:eastAsia="es-CO"/>
              </w:rPr>
              <w:t>%</w:t>
            </w:r>
          </w:p>
        </w:tc>
        <w:tc>
          <w:tcPr>
            <w:tcW w:w="0" w:type="auto"/>
            <w:hideMark/>
          </w:tcPr>
          <w:p w14:paraId="30B474CE"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40,53</w:t>
            </w:r>
            <w:r>
              <w:rPr>
                <w:rFonts w:ascii="Calibri" w:eastAsia="Times New Roman" w:hAnsi="Calibri" w:cs="Calibri"/>
                <w:sz w:val="18"/>
                <w:szCs w:val="18"/>
                <w:lang w:eastAsia="es-CO"/>
              </w:rPr>
              <w:t>%</w:t>
            </w:r>
          </w:p>
        </w:tc>
        <w:tc>
          <w:tcPr>
            <w:tcW w:w="0" w:type="auto"/>
            <w:hideMark/>
          </w:tcPr>
          <w:p w14:paraId="15F1BD22"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1,58</w:t>
            </w:r>
            <w:r>
              <w:rPr>
                <w:rFonts w:ascii="Calibri" w:eastAsia="Times New Roman" w:hAnsi="Calibri" w:cs="Calibri"/>
                <w:sz w:val="18"/>
                <w:szCs w:val="18"/>
                <w:lang w:eastAsia="es-CO"/>
              </w:rPr>
              <w:t>%</w:t>
            </w:r>
          </w:p>
        </w:tc>
      </w:tr>
      <w:tr w:rsidR="00214BAE" w:rsidRPr="003066B0" w14:paraId="649949F8" w14:textId="77777777" w:rsidTr="005D4AB7">
        <w:trPr>
          <w:trHeight w:val="197"/>
          <w:jc w:val="center"/>
        </w:trPr>
        <w:tc>
          <w:tcPr>
            <w:tcW w:w="0" w:type="auto"/>
            <w:hideMark/>
          </w:tcPr>
          <w:p w14:paraId="4CED65BC"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lastRenderedPageBreak/>
              <w:t>Puntajes sociales</w:t>
            </w:r>
          </w:p>
        </w:tc>
        <w:tc>
          <w:tcPr>
            <w:tcW w:w="0" w:type="auto"/>
            <w:hideMark/>
          </w:tcPr>
          <w:p w14:paraId="4A64CD9D"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0,53</w:t>
            </w:r>
            <w:r>
              <w:rPr>
                <w:rFonts w:ascii="Calibri" w:eastAsia="Times New Roman" w:hAnsi="Calibri" w:cs="Calibri"/>
                <w:sz w:val="18"/>
                <w:szCs w:val="18"/>
                <w:lang w:eastAsia="es-CO"/>
              </w:rPr>
              <w:t>%</w:t>
            </w:r>
          </w:p>
        </w:tc>
        <w:tc>
          <w:tcPr>
            <w:tcW w:w="0" w:type="auto"/>
            <w:hideMark/>
          </w:tcPr>
          <w:p w14:paraId="1830E497"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25,79</w:t>
            </w:r>
            <w:r>
              <w:rPr>
                <w:rFonts w:ascii="Calibri" w:eastAsia="Times New Roman" w:hAnsi="Calibri" w:cs="Calibri"/>
                <w:sz w:val="18"/>
                <w:szCs w:val="18"/>
                <w:lang w:eastAsia="es-CO"/>
              </w:rPr>
              <w:t>%</w:t>
            </w:r>
          </w:p>
        </w:tc>
        <w:tc>
          <w:tcPr>
            <w:tcW w:w="0" w:type="auto"/>
            <w:hideMark/>
          </w:tcPr>
          <w:p w14:paraId="26BE458E"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34,21</w:t>
            </w:r>
            <w:r>
              <w:rPr>
                <w:rFonts w:ascii="Calibri" w:eastAsia="Times New Roman" w:hAnsi="Calibri" w:cs="Calibri"/>
                <w:sz w:val="18"/>
                <w:szCs w:val="18"/>
                <w:lang w:eastAsia="es-CO"/>
              </w:rPr>
              <w:t>%</w:t>
            </w:r>
          </w:p>
        </w:tc>
        <w:tc>
          <w:tcPr>
            <w:tcW w:w="0" w:type="auto"/>
            <w:hideMark/>
          </w:tcPr>
          <w:p w14:paraId="6C7F241C"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39,47</w:t>
            </w:r>
            <w:r>
              <w:rPr>
                <w:rFonts w:ascii="Calibri" w:eastAsia="Times New Roman" w:hAnsi="Calibri" w:cs="Calibri"/>
                <w:sz w:val="18"/>
                <w:szCs w:val="18"/>
                <w:lang w:eastAsia="es-CO"/>
              </w:rPr>
              <w:t>%</w:t>
            </w:r>
          </w:p>
        </w:tc>
      </w:tr>
      <w:tr w:rsidR="00214BAE" w:rsidRPr="003066B0" w14:paraId="742331F0" w14:textId="77777777" w:rsidTr="005D4AB7">
        <w:trPr>
          <w:trHeight w:val="53"/>
          <w:jc w:val="center"/>
        </w:trPr>
        <w:tc>
          <w:tcPr>
            <w:tcW w:w="0" w:type="auto"/>
            <w:hideMark/>
          </w:tcPr>
          <w:p w14:paraId="67B79C69" w14:textId="77777777" w:rsidR="00214BAE" w:rsidRPr="00DF25AB" w:rsidRDefault="00214BAE" w:rsidP="006D5861">
            <w:pPr>
              <w:spacing w:after="0" w:line="240" w:lineRule="auto"/>
              <w:jc w:val="left"/>
              <w:rPr>
                <w:rFonts w:ascii="Calibri" w:eastAsia="Times New Roman" w:hAnsi="Calibri" w:cs="Calibri"/>
                <w:b/>
                <w:bCs/>
                <w:sz w:val="18"/>
                <w:szCs w:val="18"/>
                <w:lang w:eastAsia="es-CO"/>
              </w:rPr>
            </w:pPr>
            <w:r w:rsidRPr="00DF25AB">
              <w:rPr>
                <w:rFonts w:ascii="Calibri" w:eastAsia="Times New Roman" w:hAnsi="Calibri" w:cs="Calibri"/>
                <w:b/>
                <w:bCs/>
                <w:sz w:val="18"/>
                <w:szCs w:val="18"/>
                <w:lang w:eastAsia="es-CO"/>
              </w:rPr>
              <w:t>Puntaje ciencias naturales</w:t>
            </w:r>
          </w:p>
        </w:tc>
        <w:tc>
          <w:tcPr>
            <w:tcW w:w="0" w:type="auto"/>
            <w:hideMark/>
          </w:tcPr>
          <w:p w14:paraId="09F868E0"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37,89</w:t>
            </w:r>
            <w:r>
              <w:rPr>
                <w:rFonts w:ascii="Calibri" w:eastAsia="Times New Roman" w:hAnsi="Calibri" w:cs="Calibri"/>
                <w:sz w:val="18"/>
                <w:szCs w:val="18"/>
                <w:lang w:eastAsia="es-CO"/>
              </w:rPr>
              <w:t>%</w:t>
            </w:r>
          </w:p>
        </w:tc>
        <w:tc>
          <w:tcPr>
            <w:tcW w:w="0" w:type="auto"/>
            <w:hideMark/>
          </w:tcPr>
          <w:p w14:paraId="19DC0F1A"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25,26</w:t>
            </w:r>
            <w:r>
              <w:rPr>
                <w:rFonts w:ascii="Calibri" w:eastAsia="Times New Roman" w:hAnsi="Calibri" w:cs="Calibri"/>
                <w:sz w:val="18"/>
                <w:szCs w:val="18"/>
                <w:lang w:eastAsia="es-CO"/>
              </w:rPr>
              <w:t>%</w:t>
            </w:r>
          </w:p>
        </w:tc>
        <w:tc>
          <w:tcPr>
            <w:tcW w:w="0" w:type="auto"/>
            <w:hideMark/>
          </w:tcPr>
          <w:p w14:paraId="2A3C14FD"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35,26</w:t>
            </w:r>
            <w:r>
              <w:rPr>
                <w:rFonts w:ascii="Calibri" w:eastAsia="Times New Roman" w:hAnsi="Calibri" w:cs="Calibri"/>
                <w:sz w:val="18"/>
                <w:szCs w:val="18"/>
                <w:lang w:eastAsia="es-CO"/>
              </w:rPr>
              <w:t>%</w:t>
            </w:r>
          </w:p>
        </w:tc>
        <w:tc>
          <w:tcPr>
            <w:tcW w:w="0" w:type="auto"/>
            <w:hideMark/>
          </w:tcPr>
          <w:p w14:paraId="5DFDFEC2" w14:textId="77777777" w:rsidR="00214BAE" w:rsidRPr="00DF25AB" w:rsidRDefault="00214BAE" w:rsidP="006D5861">
            <w:pPr>
              <w:spacing w:after="0" w:line="240" w:lineRule="auto"/>
              <w:jc w:val="right"/>
              <w:rPr>
                <w:rFonts w:ascii="Calibri" w:eastAsia="Times New Roman" w:hAnsi="Calibri" w:cs="Calibri"/>
                <w:sz w:val="18"/>
                <w:szCs w:val="18"/>
                <w:lang w:eastAsia="es-CO"/>
              </w:rPr>
            </w:pPr>
            <w:r w:rsidRPr="00DF25AB">
              <w:rPr>
                <w:rFonts w:ascii="Calibri" w:eastAsia="Times New Roman" w:hAnsi="Calibri" w:cs="Calibri"/>
                <w:sz w:val="18"/>
                <w:szCs w:val="18"/>
                <w:lang w:eastAsia="es-CO"/>
              </w:rPr>
              <w:t>1,58</w:t>
            </w:r>
            <w:r>
              <w:rPr>
                <w:rFonts w:ascii="Calibri" w:eastAsia="Times New Roman" w:hAnsi="Calibri" w:cs="Calibri"/>
                <w:sz w:val="18"/>
                <w:szCs w:val="18"/>
                <w:lang w:eastAsia="es-CO"/>
              </w:rPr>
              <w:t>%</w:t>
            </w:r>
          </w:p>
        </w:tc>
      </w:tr>
    </w:tbl>
    <w:p w14:paraId="58A6F67A" w14:textId="77777777" w:rsidR="00213E27" w:rsidRDefault="00213E27" w:rsidP="006D5861">
      <w:pPr>
        <w:spacing w:line="240" w:lineRule="auto"/>
        <w:ind w:left="284" w:hanging="284"/>
        <w:rPr>
          <w:b/>
          <w:bCs/>
        </w:rPr>
      </w:pPr>
    </w:p>
    <w:p w14:paraId="56830E83" w14:textId="77777777" w:rsidR="00E856A6" w:rsidRDefault="003F6B72" w:rsidP="006D5861">
      <w:pPr>
        <w:spacing w:line="240" w:lineRule="auto"/>
        <w:ind w:left="284" w:hanging="284"/>
        <w:rPr>
          <w:rFonts w:cs="Arial"/>
        </w:rPr>
      </w:pPr>
      <w:r w:rsidRPr="005B4A34">
        <w:rPr>
          <w:b/>
          <w:bCs/>
        </w:rPr>
        <w:t>Análisis</w:t>
      </w:r>
      <w:r>
        <w:rPr>
          <w:rFonts w:cs="Arial"/>
        </w:rPr>
        <w:t xml:space="preserve">: </w:t>
      </w:r>
    </w:p>
    <w:p w14:paraId="7EAEBEA2" w14:textId="4DCFB4E0" w:rsidR="00BF3AD0" w:rsidRDefault="00712DA8" w:rsidP="0019329E">
      <w:pPr>
        <w:spacing w:line="240" w:lineRule="auto"/>
      </w:pPr>
      <w:r>
        <w:rPr>
          <w:rFonts w:cs="Arial"/>
        </w:rPr>
        <w:t>Los puntajes de las pruebas saber 11 presentadas por los estudiantes</w:t>
      </w:r>
      <w:r w:rsidR="00330AA1">
        <w:rPr>
          <w:rFonts w:cs="Arial"/>
        </w:rPr>
        <w:t xml:space="preserve">, teniendo en </w:t>
      </w:r>
      <w:r w:rsidR="00330AA1" w:rsidRPr="0019329E">
        <w:t>cuenta</w:t>
      </w:r>
      <w:r w:rsidRPr="0019329E">
        <w:t xml:space="preserve"> el tipo de colegio, </w:t>
      </w:r>
      <w:r w:rsidR="00181D5C" w:rsidRPr="0019329E">
        <w:t>sea oficial, más conocido popularmente como colegio público, o No Oficial, más conocido popularmente como colegio privado</w:t>
      </w:r>
      <w:r w:rsidR="00230056" w:rsidRPr="0019329E">
        <w:t xml:space="preserve">. </w:t>
      </w:r>
      <w:r w:rsidR="00081B4F" w:rsidRPr="0019329E">
        <w:t>Se puede deducir</w:t>
      </w:r>
      <w:r w:rsidR="003732A6" w:rsidRPr="0019329E">
        <w:t>, en primera instancia,</w:t>
      </w:r>
      <w:r w:rsidR="00B71A4C" w:rsidRPr="0019329E">
        <w:t xml:space="preserve"> que</w:t>
      </w:r>
      <w:r w:rsidR="003732A6" w:rsidRPr="0019329E">
        <w:t xml:space="preserve"> los resultados de los puntajes de los colegios de tipo</w:t>
      </w:r>
      <w:r w:rsidR="00246CAD" w:rsidRPr="0019329E">
        <w:t xml:space="preserve"> oficial</w:t>
      </w:r>
      <w:r w:rsidR="00230056" w:rsidRPr="0019329E">
        <w:t xml:space="preserve">, </w:t>
      </w:r>
      <w:r w:rsidR="003732A6" w:rsidRPr="0019329E">
        <w:t>evidencian</w:t>
      </w:r>
      <w:r w:rsidR="00246CAD" w:rsidRPr="0019329E">
        <w:t xml:space="preserve"> fortaleza en las pruebas de ciencias sociales con un 3</w:t>
      </w:r>
      <w:r w:rsidR="00607315" w:rsidRPr="0019329E">
        <w:t>5</w:t>
      </w:r>
      <w:r w:rsidR="00246CAD" w:rsidRPr="0019329E">
        <w:t>,4</w:t>
      </w:r>
      <w:r w:rsidR="00AF111D" w:rsidRPr="0019329E">
        <w:t>8</w:t>
      </w:r>
      <w:r w:rsidR="00246CAD" w:rsidRPr="0019329E">
        <w:t xml:space="preserve">% en el </w:t>
      </w:r>
      <w:r w:rsidR="00E245D9" w:rsidRPr="0019329E">
        <w:t>puntaje</w:t>
      </w:r>
      <w:r w:rsidR="00246CAD" w:rsidRPr="0019329E">
        <w:t xml:space="preserve"> de 76 a 100, seguido de matemáticas con un </w:t>
      </w:r>
      <w:r w:rsidR="00E245D9" w:rsidRPr="0019329E">
        <w:t>40,53% en el puntaje de 51 a 75</w:t>
      </w:r>
      <w:r w:rsidR="00F61A74" w:rsidRPr="0019329E">
        <w:t>.</w:t>
      </w:r>
      <w:r w:rsidR="00B71A4C" w:rsidRPr="0019329E">
        <w:t xml:space="preserve"> En segundo lugar, </w:t>
      </w:r>
      <w:r w:rsidR="00A73442" w:rsidRPr="0019329E">
        <w:t>l</w:t>
      </w:r>
      <w:r w:rsidR="00BD7A65" w:rsidRPr="0019329E">
        <w:t>as áreas académicas a</w:t>
      </w:r>
      <w:r w:rsidR="00246CAD" w:rsidRPr="0019329E">
        <w:t xml:space="preserve"> mejorar </w:t>
      </w:r>
      <w:r w:rsidR="00BD7A65" w:rsidRPr="0019329E">
        <w:t xml:space="preserve">son </w:t>
      </w:r>
      <w:r w:rsidR="00246CAD" w:rsidRPr="0019329E">
        <w:t xml:space="preserve">lectura crítica y ciencias naturales </w:t>
      </w:r>
      <w:r w:rsidR="00E245D9" w:rsidRPr="0019329E">
        <w:t>con un 3</w:t>
      </w:r>
      <w:r w:rsidR="00060CCD" w:rsidRPr="0019329E">
        <w:t>5</w:t>
      </w:r>
      <w:r w:rsidR="00E245D9" w:rsidRPr="0019329E">
        <w:t>,</w:t>
      </w:r>
      <w:r w:rsidR="00060CCD" w:rsidRPr="0019329E">
        <w:t>21%</w:t>
      </w:r>
      <w:r w:rsidR="00E245D9" w:rsidRPr="0019329E">
        <w:t xml:space="preserve"> en el puntaje de 0 a 25 puntos. </w:t>
      </w:r>
    </w:p>
    <w:p w14:paraId="59B1E2AB" w14:textId="77777777" w:rsidR="0019329E" w:rsidRPr="0019329E" w:rsidRDefault="0019329E" w:rsidP="0019329E">
      <w:pPr>
        <w:spacing w:line="240" w:lineRule="auto"/>
      </w:pPr>
    </w:p>
    <w:p w14:paraId="15BD2B2C" w14:textId="31B22F20" w:rsidR="00246CAD" w:rsidRPr="0019329E" w:rsidRDefault="003276D4" w:rsidP="0019329E">
      <w:pPr>
        <w:spacing w:line="240" w:lineRule="auto"/>
      </w:pPr>
      <w:r w:rsidRPr="0019329E">
        <w:t xml:space="preserve">Por otro lado, </w:t>
      </w:r>
      <w:r w:rsidR="00A73442" w:rsidRPr="0019329E">
        <w:t xml:space="preserve">los resultados de las pruebas de los colegios de tipo </w:t>
      </w:r>
      <w:r w:rsidR="00246CAD" w:rsidRPr="0019329E">
        <w:t xml:space="preserve">No oficial, privados, </w:t>
      </w:r>
      <w:r w:rsidR="002974B3" w:rsidRPr="0019329E">
        <w:t>evidencian</w:t>
      </w:r>
      <w:r w:rsidR="00116F63" w:rsidRPr="0019329E">
        <w:t xml:space="preserve"> en primer lugar, </w:t>
      </w:r>
      <w:r w:rsidR="00246CAD" w:rsidRPr="0019329E">
        <w:t xml:space="preserve">fortaleza </w:t>
      </w:r>
      <w:r w:rsidR="002974B3" w:rsidRPr="0019329E">
        <w:t xml:space="preserve">en </w:t>
      </w:r>
      <w:r w:rsidR="00246CAD" w:rsidRPr="0019329E">
        <w:t xml:space="preserve">las pruebas de ciencias sociales </w:t>
      </w:r>
      <w:r w:rsidR="00CA3156" w:rsidRPr="0019329E">
        <w:t xml:space="preserve">con un 39,47% en el puntaje de 76 a 100 puntos, seguido de </w:t>
      </w:r>
      <w:r w:rsidR="00471854" w:rsidRPr="0019329E">
        <w:t>matemáticas</w:t>
      </w:r>
      <w:r w:rsidR="00CA3156" w:rsidRPr="0019329E">
        <w:t xml:space="preserve"> con 49,74%</w:t>
      </w:r>
      <w:r w:rsidR="00471854" w:rsidRPr="0019329E">
        <w:t xml:space="preserve"> en el puntaje de 51 a 75 puntos</w:t>
      </w:r>
      <w:r w:rsidR="003706B8" w:rsidRPr="0019329E">
        <w:t>,</w:t>
      </w:r>
      <w:r w:rsidR="00267D11" w:rsidRPr="0019329E">
        <w:t xml:space="preserve"> de igual manera en el mismo rango</w:t>
      </w:r>
      <w:r w:rsidR="00471854" w:rsidRPr="0019329E">
        <w:t xml:space="preserve"> de puntaje lectura critica con 40,53%</w:t>
      </w:r>
      <w:r w:rsidR="00116F63" w:rsidRPr="0019329E">
        <w:t xml:space="preserve">. En segunda </w:t>
      </w:r>
      <w:r w:rsidR="007D6B04" w:rsidRPr="0019329E">
        <w:t>instancia</w:t>
      </w:r>
      <w:r w:rsidR="00116F63" w:rsidRPr="0019329E">
        <w:t xml:space="preserve">, las áreas académicas a </w:t>
      </w:r>
      <w:r w:rsidR="000C61FB" w:rsidRPr="0019329E">
        <w:t xml:space="preserve">reforzar son </w:t>
      </w:r>
      <w:r w:rsidR="00471854" w:rsidRPr="0019329E">
        <w:t>lectura crítica y ciencias naturales con 37,89% en el puntaje de 0 a 25 puntos.</w:t>
      </w:r>
    </w:p>
    <w:p w14:paraId="7DC55174" w14:textId="44335638" w:rsidR="009126F7" w:rsidRPr="0019329E" w:rsidRDefault="009126F7" w:rsidP="0019329E">
      <w:pPr>
        <w:spacing w:line="240" w:lineRule="auto"/>
      </w:pPr>
    </w:p>
    <w:p w14:paraId="412DFEC2" w14:textId="42702E2E" w:rsidR="00213E27" w:rsidRDefault="00213E27" w:rsidP="0019329E">
      <w:pPr>
        <w:spacing w:line="240" w:lineRule="auto"/>
      </w:pPr>
      <w:r w:rsidRPr="0019329E">
        <w:t xml:space="preserve">Tabla de resultados </w:t>
      </w:r>
      <w:r w:rsidR="007462B1" w:rsidRPr="0019329E">
        <w:t>en porcentajes</w:t>
      </w:r>
      <w:r w:rsidR="004A1176" w:rsidRPr="0019329E">
        <w:t xml:space="preserve"> con referencia a</w:t>
      </w:r>
      <w:r w:rsidRPr="0019329E">
        <w:t>l resultado 4</w:t>
      </w:r>
      <w:r w:rsidR="004A1176" w:rsidRPr="0019329E">
        <w:t xml:space="preserve">, </w:t>
      </w:r>
      <w:r w:rsidRPr="0019329E">
        <w:t xml:space="preserve">puntajes por el tipo de colegio en inglés. </w:t>
      </w:r>
    </w:p>
    <w:p w14:paraId="50DE600B" w14:textId="77777777" w:rsidR="00865BD0" w:rsidRDefault="00865BD0" w:rsidP="0019329E">
      <w:pPr>
        <w:spacing w:line="240" w:lineRule="auto"/>
      </w:pPr>
    </w:p>
    <w:p w14:paraId="111582F5" w14:textId="20C3EDCC" w:rsidR="0019329E" w:rsidRPr="0019329E" w:rsidRDefault="0019329E" w:rsidP="0019329E">
      <w:pPr>
        <w:pStyle w:val="Descripcin"/>
        <w:jc w:val="center"/>
        <w:rPr>
          <w:color w:val="auto"/>
          <w:sz w:val="24"/>
          <w:szCs w:val="24"/>
        </w:rPr>
      </w:pPr>
      <w:bookmarkStart w:id="141" w:name="_Toc151316120"/>
      <w:r w:rsidRPr="0019329E">
        <w:rPr>
          <w:color w:val="auto"/>
          <w:sz w:val="24"/>
          <w:szCs w:val="24"/>
        </w:rPr>
        <w:t xml:space="preserve">Tabla </w:t>
      </w:r>
      <w:r w:rsidRPr="0019329E">
        <w:rPr>
          <w:color w:val="auto"/>
          <w:sz w:val="24"/>
          <w:szCs w:val="24"/>
        </w:rPr>
        <w:fldChar w:fldCharType="begin"/>
      </w:r>
      <w:r w:rsidRPr="0019329E">
        <w:rPr>
          <w:color w:val="auto"/>
          <w:sz w:val="24"/>
          <w:szCs w:val="24"/>
        </w:rPr>
        <w:instrText xml:space="preserve"> SEQ Tabla \* ARABIC </w:instrText>
      </w:r>
      <w:r w:rsidRPr="0019329E">
        <w:rPr>
          <w:color w:val="auto"/>
          <w:sz w:val="24"/>
          <w:szCs w:val="24"/>
        </w:rPr>
        <w:fldChar w:fldCharType="separate"/>
      </w:r>
      <w:r w:rsidR="00D16B67">
        <w:rPr>
          <w:noProof/>
          <w:color w:val="auto"/>
          <w:sz w:val="24"/>
          <w:szCs w:val="24"/>
        </w:rPr>
        <w:t>2</w:t>
      </w:r>
      <w:r w:rsidRPr="0019329E">
        <w:rPr>
          <w:color w:val="auto"/>
          <w:sz w:val="24"/>
          <w:szCs w:val="24"/>
        </w:rPr>
        <w:fldChar w:fldCharType="end"/>
      </w:r>
      <w:r w:rsidRPr="0019329E">
        <w:rPr>
          <w:color w:val="auto"/>
          <w:sz w:val="24"/>
          <w:szCs w:val="24"/>
        </w:rPr>
        <w:t>. Porcentajes por el tipo de colegio ingles</w:t>
      </w:r>
      <w:bookmarkEnd w:id="141"/>
    </w:p>
    <w:tbl>
      <w:tblPr>
        <w:tblStyle w:val="Tablaconcuadrcula"/>
        <w:tblW w:w="0" w:type="auto"/>
        <w:jc w:val="center"/>
        <w:tblLook w:val="04A0" w:firstRow="1" w:lastRow="0" w:firstColumn="1" w:lastColumn="0" w:noHBand="0" w:noVBand="1"/>
      </w:tblPr>
      <w:tblGrid>
        <w:gridCol w:w="1267"/>
        <w:gridCol w:w="1228"/>
        <w:gridCol w:w="1264"/>
        <w:gridCol w:w="1264"/>
        <w:gridCol w:w="1256"/>
        <w:gridCol w:w="1255"/>
      </w:tblGrid>
      <w:tr w:rsidR="00213E27" w:rsidRPr="0044409E" w14:paraId="53D63191" w14:textId="77777777" w:rsidTr="005D4AB7">
        <w:trPr>
          <w:trHeight w:val="197"/>
          <w:jc w:val="center"/>
        </w:trPr>
        <w:tc>
          <w:tcPr>
            <w:tcW w:w="0" w:type="auto"/>
            <w:shd w:val="clear" w:color="auto" w:fill="DAEEF3" w:themeFill="accent5" w:themeFillTint="33"/>
          </w:tcPr>
          <w:p w14:paraId="1C93365D" w14:textId="77777777" w:rsidR="00213E27" w:rsidRPr="006713B5"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bCs/>
                <w:sz w:val="18"/>
                <w:szCs w:val="18"/>
                <w:lang w:eastAsia="es-CO"/>
              </w:rPr>
              <w:t>Tipo colegio</w:t>
            </w:r>
          </w:p>
        </w:tc>
        <w:tc>
          <w:tcPr>
            <w:tcW w:w="0" w:type="auto"/>
            <w:gridSpan w:val="5"/>
            <w:shd w:val="clear" w:color="auto" w:fill="DAEEF3" w:themeFill="accent5" w:themeFillTint="33"/>
          </w:tcPr>
          <w:p w14:paraId="5699581D" w14:textId="77777777" w:rsidR="00213E27" w:rsidRPr="006713B5" w:rsidRDefault="00213E27" w:rsidP="006D5861">
            <w:pPr>
              <w:spacing w:after="0" w:line="240" w:lineRule="auto"/>
              <w:jc w:val="center"/>
              <w:rPr>
                <w:rFonts w:ascii="Calibri" w:eastAsia="Times New Roman" w:hAnsi="Calibri" w:cs="Calibri"/>
                <w:sz w:val="18"/>
                <w:szCs w:val="18"/>
                <w:lang w:eastAsia="es-CO"/>
              </w:rPr>
            </w:pPr>
            <w:r w:rsidRPr="006713B5">
              <w:rPr>
                <w:rFonts w:ascii="Calibri" w:eastAsia="Times New Roman" w:hAnsi="Calibri" w:cs="Calibri"/>
                <w:b/>
                <w:bCs/>
                <w:sz w:val="18"/>
                <w:szCs w:val="18"/>
                <w:lang w:eastAsia="es-CO"/>
              </w:rPr>
              <w:t>Oficial</w:t>
            </w:r>
          </w:p>
        </w:tc>
      </w:tr>
      <w:tr w:rsidR="00213E27" w:rsidRPr="0044409E" w14:paraId="75BC89C9" w14:textId="77777777" w:rsidTr="005D4AB7">
        <w:trPr>
          <w:trHeight w:val="233"/>
          <w:jc w:val="center"/>
        </w:trPr>
        <w:tc>
          <w:tcPr>
            <w:tcW w:w="0" w:type="auto"/>
            <w:shd w:val="clear" w:color="auto" w:fill="DAEEF3" w:themeFill="accent5" w:themeFillTint="33"/>
            <w:hideMark/>
          </w:tcPr>
          <w:p w14:paraId="5B386A21"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Pr>
                <w:rFonts w:ascii="Calibri" w:eastAsia="Times New Roman" w:hAnsi="Calibri" w:cs="Calibri"/>
                <w:b/>
                <w:bCs/>
                <w:sz w:val="18"/>
                <w:szCs w:val="18"/>
                <w:lang w:eastAsia="es-CO"/>
              </w:rPr>
              <w:t xml:space="preserve">Nivel </w:t>
            </w:r>
          </w:p>
        </w:tc>
        <w:tc>
          <w:tcPr>
            <w:tcW w:w="0" w:type="auto"/>
            <w:shd w:val="clear" w:color="auto" w:fill="DAEEF3" w:themeFill="accent5" w:themeFillTint="33"/>
            <w:hideMark/>
          </w:tcPr>
          <w:p w14:paraId="1E4C67C1"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 xml:space="preserve">Porcentaje </w:t>
            </w:r>
            <w:r>
              <w:rPr>
                <w:rFonts w:ascii="Calibri" w:eastAsia="Times New Roman" w:hAnsi="Calibri" w:cs="Calibri"/>
                <w:b/>
                <w:bCs/>
                <w:sz w:val="18"/>
                <w:szCs w:val="18"/>
                <w:lang w:eastAsia="es-CO"/>
              </w:rPr>
              <w:t>A</w:t>
            </w:r>
            <w:r w:rsidRPr="0044409E">
              <w:rPr>
                <w:rFonts w:ascii="Calibri" w:eastAsia="Times New Roman" w:hAnsi="Calibri" w:cs="Calibri"/>
                <w:b/>
                <w:sz w:val="18"/>
                <w:szCs w:val="18"/>
                <w:lang w:eastAsia="es-CO"/>
              </w:rPr>
              <w:t>-</w:t>
            </w:r>
          </w:p>
        </w:tc>
        <w:tc>
          <w:tcPr>
            <w:tcW w:w="0" w:type="auto"/>
            <w:shd w:val="clear" w:color="auto" w:fill="DAEEF3" w:themeFill="accent5" w:themeFillTint="33"/>
            <w:hideMark/>
          </w:tcPr>
          <w:p w14:paraId="743522F0"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 xml:space="preserve">Porcentaje </w:t>
            </w:r>
            <w:r>
              <w:rPr>
                <w:rFonts w:ascii="Calibri" w:eastAsia="Times New Roman" w:hAnsi="Calibri" w:cs="Calibri"/>
                <w:b/>
                <w:bCs/>
                <w:sz w:val="18"/>
                <w:szCs w:val="18"/>
                <w:lang w:eastAsia="es-CO"/>
              </w:rPr>
              <w:t>A</w:t>
            </w:r>
            <w:r w:rsidRPr="0044409E">
              <w:rPr>
                <w:rFonts w:ascii="Calibri" w:eastAsia="Times New Roman" w:hAnsi="Calibri" w:cs="Calibri"/>
                <w:b/>
                <w:bCs/>
                <w:sz w:val="18"/>
                <w:szCs w:val="18"/>
                <w:lang w:eastAsia="es-CO"/>
              </w:rPr>
              <w:t>1</w:t>
            </w:r>
          </w:p>
        </w:tc>
        <w:tc>
          <w:tcPr>
            <w:tcW w:w="0" w:type="auto"/>
            <w:shd w:val="clear" w:color="auto" w:fill="DAEEF3" w:themeFill="accent5" w:themeFillTint="33"/>
            <w:hideMark/>
          </w:tcPr>
          <w:p w14:paraId="358A4A7F"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 xml:space="preserve">Porcentaje </w:t>
            </w:r>
            <w:r>
              <w:rPr>
                <w:rFonts w:ascii="Calibri" w:eastAsia="Times New Roman" w:hAnsi="Calibri" w:cs="Calibri"/>
                <w:b/>
                <w:bCs/>
                <w:sz w:val="18"/>
                <w:szCs w:val="18"/>
                <w:lang w:eastAsia="es-CO"/>
              </w:rPr>
              <w:t>A</w:t>
            </w:r>
            <w:r w:rsidRPr="0044409E">
              <w:rPr>
                <w:rFonts w:ascii="Calibri" w:eastAsia="Times New Roman" w:hAnsi="Calibri" w:cs="Calibri"/>
                <w:b/>
                <w:bCs/>
                <w:sz w:val="18"/>
                <w:szCs w:val="18"/>
                <w:lang w:eastAsia="es-CO"/>
              </w:rPr>
              <w:t>2</w:t>
            </w:r>
          </w:p>
        </w:tc>
        <w:tc>
          <w:tcPr>
            <w:tcW w:w="0" w:type="auto"/>
            <w:shd w:val="clear" w:color="auto" w:fill="DAEEF3" w:themeFill="accent5" w:themeFillTint="33"/>
            <w:hideMark/>
          </w:tcPr>
          <w:p w14:paraId="1558C6FA"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 xml:space="preserve">Porcentaje </w:t>
            </w:r>
            <w:r>
              <w:rPr>
                <w:rFonts w:ascii="Calibri" w:eastAsia="Times New Roman" w:hAnsi="Calibri" w:cs="Calibri"/>
                <w:b/>
                <w:bCs/>
                <w:sz w:val="18"/>
                <w:szCs w:val="18"/>
                <w:lang w:eastAsia="es-CO"/>
              </w:rPr>
              <w:t>B</w:t>
            </w:r>
            <w:r w:rsidRPr="0044409E">
              <w:rPr>
                <w:rFonts w:ascii="Calibri" w:eastAsia="Times New Roman" w:hAnsi="Calibri" w:cs="Calibri"/>
                <w:b/>
                <w:bCs/>
                <w:sz w:val="18"/>
                <w:szCs w:val="18"/>
                <w:lang w:eastAsia="es-CO"/>
              </w:rPr>
              <w:t>1</w:t>
            </w:r>
          </w:p>
        </w:tc>
        <w:tc>
          <w:tcPr>
            <w:tcW w:w="0" w:type="auto"/>
            <w:shd w:val="clear" w:color="auto" w:fill="DAEEF3" w:themeFill="accent5" w:themeFillTint="33"/>
            <w:hideMark/>
          </w:tcPr>
          <w:p w14:paraId="09D61A53"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 xml:space="preserve">Porcentaje </w:t>
            </w:r>
            <w:r>
              <w:rPr>
                <w:rFonts w:ascii="Calibri" w:eastAsia="Times New Roman" w:hAnsi="Calibri" w:cs="Calibri"/>
                <w:b/>
                <w:bCs/>
                <w:sz w:val="18"/>
                <w:szCs w:val="18"/>
                <w:lang w:eastAsia="es-CO"/>
              </w:rPr>
              <w:t>B</w:t>
            </w:r>
            <w:r w:rsidRPr="0044409E">
              <w:rPr>
                <w:rFonts w:ascii="Calibri" w:eastAsia="Times New Roman" w:hAnsi="Calibri" w:cs="Calibri"/>
                <w:b/>
                <w:sz w:val="18"/>
                <w:szCs w:val="18"/>
                <w:lang w:eastAsia="es-CO"/>
              </w:rPr>
              <w:t>+</w:t>
            </w:r>
          </w:p>
        </w:tc>
      </w:tr>
      <w:tr w:rsidR="00213E27" w:rsidRPr="0044409E" w14:paraId="7A6868C2" w14:textId="77777777" w:rsidTr="005D4AB7">
        <w:trPr>
          <w:trHeight w:val="80"/>
          <w:jc w:val="center"/>
        </w:trPr>
        <w:tc>
          <w:tcPr>
            <w:tcW w:w="0" w:type="auto"/>
            <w:hideMark/>
          </w:tcPr>
          <w:p w14:paraId="5CFEE798"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Puntaje inglés</w:t>
            </w:r>
          </w:p>
        </w:tc>
        <w:tc>
          <w:tcPr>
            <w:tcW w:w="0" w:type="auto"/>
            <w:hideMark/>
          </w:tcPr>
          <w:p w14:paraId="3A078A8F"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54,84</w:t>
            </w:r>
            <w:r>
              <w:rPr>
                <w:rFonts w:ascii="Calibri" w:eastAsia="Times New Roman" w:hAnsi="Calibri" w:cs="Calibri"/>
                <w:sz w:val="18"/>
                <w:szCs w:val="18"/>
                <w:lang w:eastAsia="es-CO"/>
              </w:rPr>
              <w:t>%</w:t>
            </w:r>
          </w:p>
        </w:tc>
        <w:tc>
          <w:tcPr>
            <w:tcW w:w="0" w:type="auto"/>
            <w:hideMark/>
          </w:tcPr>
          <w:p w14:paraId="4E5B6FB5"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32,26</w:t>
            </w:r>
            <w:r>
              <w:rPr>
                <w:rFonts w:ascii="Calibri" w:eastAsia="Times New Roman" w:hAnsi="Calibri" w:cs="Calibri"/>
                <w:sz w:val="18"/>
                <w:szCs w:val="18"/>
                <w:lang w:eastAsia="es-CO"/>
              </w:rPr>
              <w:t>%</w:t>
            </w:r>
          </w:p>
        </w:tc>
        <w:tc>
          <w:tcPr>
            <w:tcW w:w="0" w:type="auto"/>
            <w:hideMark/>
          </w:tcPr>
          <w:p w14:paraId="24D951D7"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9,48</w:t>
            </w:r>
            <w:r>
              <w:rPr>
                <w:rFonts w:ascii="Calibri" w:eastAsia="Times New Roman" w:hAnsi="Calibri" w:cs="Calibri"/>
                <w:sz w:val="18"/>
                <w:szCs w:val="18"/>
                <w:lang w:eastAsia="es-CO"/>
              </w:rPr>
              <w:t>%</w:t>
            </w:r>
          </w:p>
        </w:tc>
        <w:tc>
          <w:tcPr>
            <w:tcW w:w="0" w:type="auto"/>
            <w:hideMark/>
          </w:tcPr>
          <w:p w14:paraId="40256BD7"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3,02</w:t>
            </w:r>
            <w:r>
              <w:rPr>
                <w:rFonts w:ascii="Calibri" w:eastAsia="Times New Roman" w:hAnsi="Calibri" w:cs="Calibri"/>
                <w:sz w:val="18"/>
                <w:szCs w:val="18"/>
                <w:lang w:eastAsia="es-CO"/>
              </w:rPr>
              <w:t>%</w:t>
            </w:r>
          </w:p>
        </w:tc>
        <w:tc>
          <w:tcPr>
            <w:tcW w:w="0" w:type="auto"/>
            <w:hideMark/>
          </w:tcPr>
          <w:p w14:paraId="76A6DC90"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0,40</w:t>
            </w:r>
            <w:r>
              <w:rPr>
                <w:rFonts w:ascii="Calibri" w:eastAsia="Times New Roman" w:hAnsi="Calibri" w:cs="Calibri"/>
                <w:sz w:val="18"/>
                <w:szCs w:val="18"/>
                <w:lang w:eastAsia="es-CO"/>
              </w:rPr>
              <w:t>%</w:t>
            </w:r>
          </w:p>
        </w:tc>
      </w:tr>
      <w:tr w:rsidR="00213E27" w:rsidRPr="0044409E" w14:paraId="65EE6DC5" w14:textId="77777777" w:rsidTr="005D4AB7">
        <w:trPr>
          <w:trHeight w:val="215"/>
          <w:jc w:val="center"/>
        </w:trPr>
        <w:tc>
          <w:tcPr>
            <w:tcW w:w="0" w:type="auto"/>
            <w:shd w:val="clear" w:color="auto" w:fill="DAEEF3" w:themeFill="accent5" w:themeFillTint="33"/>
          </w:tcPr>
          <w:p w14:paraId="1287E2A0" w14:textId="77777777" w:rsidR="00213E27" w:rsidRPr="006713B5"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bCs/>
                <w:sz w:val="18"/>
                <w:szCs w:val="18"/>
                <w:lang w:eastAsia="es-CO"/>
              </w:rPr>
              <w:t>Tipo colegio</w:t>
            </w:r>
          </w:p>
        </w:tc>
        <w:tc>
          <w:tcPr>
            <w:tcW w:w="0" w:type="auto"/>
            <w:gridSpan w:val="5"/>
            <w:shd w:val="clear" w:color="auto" w:fill="DAEEF3" w:themeFill="accent5" w:themeFillTint="33"/>
          </w:tcPr>
          <w:p w14:paraId="020DC941" w14:textId="77777777" w:rsidR="00213E27" w:rsidRPr="006713B5" w:rsidRDefault="00213E27" w:rsidP="006D5861">
            <w:pPr>
              <w:spacing w:after="0" w:line="240" w:lineRule="auto"/>
              <w:jc w:val="center"/>
              <w:rPr>
                <w:rFonts w:ascii="Calibri" w:eastAsia="Times New Roman" w:hAnsi="Calibri" w:cs="Calibri"/>
                <w:sz w:val="18"/>
                <w:szCs w:val="18"/>
                <w:lang w:eastAsia="es-CO"/>
              </w:rPr>
            </w:pPr>
            <w:r w:rsidRPr="006713B5">
              <w:rPr>
                <w:rFonts w:ascii="Calibri" w:eastAsia="Times New Roman" w:hAnsi="Calibri" w:cs="Calibri"/>
                <w:b/>
                <w:bCs/>
                <w:sz w:val="18"/>
                <w:szCs w:val="18"/>
                <w:lang w:eastAsia="es-CO"/>
              </w:rPr>
              <w:t>NO OFICIAL</w:t>
            </w:r>
          </w:p>
        </w:tc>
      </w:tr>
      <w:tr w:rsidR="00213E27" w:rsidRPr="0044409E" w14:paraId="4E47381B" w14:textId="77777777" w:rsidTr="005D4AB7">
        <w:trPr>
          <w:trHeight w:val="251"/>
          <w:jc w:val="center"/>
        </w:trPr>
        <w:tc>
          <w:tcPr>
            <w:tcW w:w="0" w:type="auto"/>
            <w:shd w:val="clear" w:color="auto" w:fill="DAEEF3" w:themeFill="accent5" w:themeFillTint="33"/>
            <w:hideMark/>
          </w:tcPr>
          <w:p w14:paraId="06F61063"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28DF6D13"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Porcentaje A-</w:t>
            </w:r>
          </w:p>
        </w:tc>
        <w:tc>
          <w:tcPr>
            <w:tcW w:w="0" w:type="auto"/>
            <w:shd w:val="clear" w:color="auto" w:fill="DAEEF3" w:themeFill="accent5" w:themeFillTint="33"/>
            <w:hideMark/>
          </w:tcPr>
          <w:p w14:paraId="1E6833D7"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Porcentaje A1</w:t>
            </w:r>
          </w:p>
        </w:tc>
        <w:tc>
          <w:tcPr>
            <w:tcW w:w="0" w:type="auto"/>
            <w:shd w:val="clear" w:color="auto" w:fill="DAEEF3" w:themeFill="accent5" w:themeFillTint="33"/>
            <w:hideMark/>
          </w:tcPr>
          <w:p w14:paraId="1E9992F4"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Porcentaje A2</w:t>
            </w:r>
          </w:p>
        </w:tc>
        <w:tc>
          <w:tcPr>
            <w:tcW w:w="0" w:type="auto"/>
            <w:shd w:val="clear" w:color="auto" w:fill="DAEEF3" w:themeFill="accent5" w:themeFillTint="33"/>
            <w:hideMark/>
          </w:tcPr>
          <w:p w14:paraId="04A757F0"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Porcentaje B1</w:t>
            </w:r>
          </w:p>
        </w:tc>
        <w:tc>
          <w:tcPr>
            <w:tcW w:w="0" w:type="auto"/>
            <w:shd w:val="clear" w:color="auto" w:fill="DAEEF3" w:themeFill="accent5" w:themeFillTint="33"/>
            <w:hideMark/>
          </w:tcPr>
          <w:p w14:paraId="22E535A1"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Porcentaje B+</w:t>
            </w:r>
          </w:p>
        </w:tc>
      </w:tr>
      <w:tr w:rsidR="00213E27" w:rsidRPr="0044409E" w14:paraId="4374EB9A" w14:textId="77777777" w:rsidTr="005D4AB7">
        <w:trPr>
          <w:trHeight w:val="170"/>
          <w:jc w:val="center"/>
        </w:trPr>
        <w:tc>
          <w:tcPr>
            <w:tcW w:w="0" w:type="auto"/>
            <w:hideMark/>
          </w:tcPr>
          <w:p w14:paraId="1D403CC0" w14:textId="77777777" w:rsidR="00213E27" w:rsidRPr="0044409E" w:rsidRDefault="00213E27" w:rsidP="006D5861">
            <w:pPr>
              <w:spacing w:after="0" w:line="240" w:lineRule="auto"/>
              <w:jc w:val="left"/>
              <w:rPr>
                <w:rFonts w:ascii="Calibri" w:eastAsia="Times New Roman" w:hAnsi="Calibri" w:cs="Calibri"/>
                <w:b/>
                <w:sz w:val="18"/>
                <w:szCs w:val="18"/>
                <w:lang w:eastAsia="es-CO"/>
              </w:rPr>
            </w:pPr>
            <w:r w:rsidRPr="0044409E">
              <w:rPr>
                <w:rFonts w:ascii="Calibri" w:eastAsia="Times New Roman" w:hAnsi="Calibri" w:cs="Calibri"/>
                <w:b/>
                <w:sz w:val="18"/>
                <w:szCs w:val="18"/>
                <w:lang w:eastAsia="es-CO"/>
              </w:rPr>
              <w:t>Puntaje inglés</w:t>
            </w:r>
          </w:p>
        </w:tc>
        <w:tc>
          <w:tcPr>
            <w:tcW w:w="0" w:type="auto"/>
            <w:hideMark/>
          </w:tcPr>
          <w:p w14:paraId="44675C87"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36,51</w:t>
            </w:r>
            <w:r>
              <w:rPr>
                <w:rFonts w:ascii="Calibri" w:eastAsia="Times New Roman" w:hAnsi="Calibri" w:cs="Calibri"/>
                <w:sz w:val="18"/>
                <w:szCs w:val="18"/>
                <w:lang w:eastAsia="es-CO"/>
              </w:rPr>
              <w:t>%</w:t>
            </w:r>
          </w:p>
        </w:tc>
        <w:tc>
          <w:tcPr>
            <w:tcW w:w="0" w:type="auto"/>
            <w:hideMark/>
          </w:tcPr>
          <w:p w14:paraId="4C558B85"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26,46</w:t>
            </w:r>
            <w:r>
              <w:rPr>
                <w:rFonts w:ascii="Calibri" w:eastAsia="Times New Roman" w:hAnsi="Calibri" w:cs="Calibri"/>
                <w:sz w:val="18"/>
                <w:szCs w:val="18"/>
                <w:lang w:eastAsia="es-CO"/>
              </w:rPr>
              <w:t>%</w:t>
            </w:r>
          </w:p>
        </w:tc>
        <w:tc>
          <w:tcPr>
            <w:tcW w:w="0" w:type="auto"/>
            <w:hideMark/>
          </w:tcPr>
          <w:p w14:paraId="08D65D6A"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15,87</w:t>
            </w:r>
            <w:r>
              <w:rPr>
                <w:rFonts w:ascii="Calibri" w:eastAsia="Times New Roman" w:hAnsi="Calibri" w:cs="Calibri"/>
                <w:sz w:val="18"/>
                <w:szCs w:val="18"/>
                <w:lang w:eastAsia="es-CO"/>
              </w:rPr>
              <w:t>%</w:t>
            </w:r>
          </w:p>
        </w:tc>
        <w:tc>
          <w:tcPr>
            <w:tcW w:w="0" w:type="auto"/>
            <w:hideMark/>
          </w:tcPr>
          <w:p w14:paraId="22CA54CC"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14,29</w:t>
            </w:r>
            <w:r>
              <w:rPr>
                <w:rFonts w:ascii="Calibri" w:eastAsia="Times New Roman" w:hAnsi="Calibri" w:cs="Calibri"/>
                <w:sz w:val="18"/>
                <w:szCs w:val="18"/>
                <w:lang w:eastAsia="es-CO"/>
              </w:rPr>
              <w:t>%</w:t>
            </w:r>
          </w:p>
        </w:tc>
        <w:tc>
          <w:tcPr>
            <w:tcW w:w="0" w:type="auto"/>
            <w:hideMark/>
          </w:tcPr>
          <w:p w14:paraId="4723CCCF" w14:textId="77777777" w:rsidR="00213E27" w:rsidRPr="0044409E" w:rsidRDefault="00213E27" w:rsidP="006D5861">
            <w:pPr>
              <w:spacing w:after="0" w:line="240" w:lineRule="auto"/>
              <w:jc w:val="right"/>
              <w:rPr>
                <w:rFonts w:ascii="Calibri" w:eastAsia="Times New Roman" w:hAnsi="Calibri" w:cs="Calibri"/>
                <w:sz w:val="18"/>
                <w:szCs w:val="18"/>
                <w:lang w:eastAsia="es-CO"/>
              </w:rPr>
            </w:pPr>
            <w:r w:rsidRPr="0044409E">
              <w:rPr>
                <w:rFonts w:ascii="Calibri" w:eastAsia="Times New Roman" w:hAnsi="Calibri" w:cs="Calibri"/>
                <w:sz w:val="18"/>
                <w:szCs w:val="18"/>
                <w:lang w:eastAsia="es-CO"/>
              </w:rPr>
              <w:t>6,88</w:t>
            </w:r>
            <w:r>
              <w:rPr>
                <w:rFonts w:ascii="Calibri" w:eastAsia="Times New Roman" w:hAnsi="Calibri" w:cs="Calibri"/>
                <w:sz w:val="18"/>
                <w:szCs w:val="18"/>
                <w:lang w:eastAsia="es-CO"/>
              </w:rPr>
              <w:t>%</w:t>
            </w:r>
          </w:p>
        </w:tc>
      </w:tr>
    </w:tbl>
    <w:p w14:paraId="5A7DA959" w14:textId="31B22F20" w:rsidR="00213E27" w:rsidRDefault="00213E27" w:rsidP="006D5861">
      <w:pPr>
        <w:spacing w:line="240" w:lineRule="auto"/>
      </w:pPr>
    </w:p>
    <w:p w14:paraId="539452DA" w14:textId="30BBABF9" w:rsidR="009126F7" w:rsidRDefault="00213E27" w:rsidP="006D5861">
      <w:pPr>
        <w:spacing w:line="240" w:lineRule="auto"/>
        <w:ind w:left="284" w:hanging="284"/>
        <w:rPr>
          <w:rFonts w:cs="Arial"/>
        </w:rPr>
      </w:pPr>
      <w:r w:rsidRPr="005B4A34">
        <w:rPr>
          <w:b/>
          <w:bCs/>
        </w:rPr>
        <w:t>Análisis</w:t>
      </w:r>
    </w:p>
    <w:p w14:paraId="122C0A8B" w14:textId="77777777" w:rsidR="00865BD0" w:rsidRDefault="00865BD0" w:rsidP="006D5861">
      <w:pPr>
        <w:spacing w:line="240" w:lineRule="auto"/>
        <w:ind w:left="284" w:hanging="284"/>
        <w:rPr>
          <w:rFonts w:cs="Arial"/>
        </w:rPr>
      </w:pPr>
    </w:p>
    <w:p w14:paraId="70C908E2" w14:textId="77777777" w:rsidR="003461F1" w:rsidRDefault="00BF3AD0" w:rsidP="0019329E">
      <w:pPr>
        <w:spacing w:line="240" w:lineRule="auto"/>
      </w:pPr>
      <w:r w:rsidRPr="0019329E">
        <w:t xml:space="preserve">Para el </w:t>
      </w:r>
      <w:r w:rsidR="003D6592" w:rsidRPr="0019329E">
        <w:t>inglés</w:t>
      </w:r>
      <w:r w:rsidRPr="0019329E">
        <w:t xml:space="preserve"> ambos tipos de colegios, oficiales y no oficiales,</w:t>
      </w:r>
      <w:r w:rsidR="0003492C" w:rsidRPr="0019329E">
        <w:t xml:space="preserve"> los valores de los puntajes presentan la misma tendencia</w:t>
      </w:r>
      <w:r w:rsidR="0062738E" w:rsidRPr="0019329E">
        <w:t>,</w:t>
      </w:r>
      <w:r w:rsidRPr="0019329E">
        <w:t xml:space="preserve"> </w:t>
      </w:r>
      <w:r w:rsidR="00BC6E18" w:rsidRPr="0019329E">
        <w:t>registrando mayor porcentaje en nivel de inglés</w:t>
      </w:r>
      <w:r w:rsidRPr="0019329E">
        <w:t xml:space="preserve"> A- y disminuyendo hacia el </w:t>
      </w:r>
      <w:r w:rsidR="00EF6A29" w:rsidRPr="0019329E">
        <w:t xml:space="preserve">nivel </w:t>
      </w:r>
      <w:r w:rsidRPr="0019329E">
        <w:t>B</w:t>
      </w:r>
      <w:r w:rsidR="00EF6A29" w:rsidRPr="0019329E">
        <w:t>+</w:t>
      </w:r>
      <w:r w:rsidR="003D6592" w:rsidRPr="0019329E">
        <w:t>,</w:t>
      </w:r>
      <w:r w:rsidR="00EF6A29" w:rsidRPr="0019329E">
        <w:t xml:space="preserve"> no ob</w:t>
      </w:r>
      <w:r w:rsidR="00E834C2" w:rsidRPr="0019329E">
        <w:t xml:space="preserve">stante, se evidencia que los niveles más altos, como B1 y B+, </w:t>
      </w:r>
      <w:r w:rsidR="00043022" w:rsidRPr="0019329E">
        <w:t>tienen porcentajes de 14,29% y 6,88% respectivamente en colegios de tipo oficial</w:t>
      </w:r>
      <w:r w:rsidR="003D6592" w:rsidRPr="0019329E">
        <w:t xml:space="preserve">, </w:t>
      </w:r>
      <w:r w:rsidR="00043022" w:rsidRPr="0019329E">
        <w:t xml:space="preserve">en contraste con </w:t>
      </w:r>
      <w:r w:rsidR="00C17C63" w:rsidRPr="0019329E">
        <w:t>3,02% y 0,40%</w:t>
      </w:r>
      <w:r w:rsidR="00B83E25" w:rsidRPr="0019329E">
        <w:t xml:space="preserve">, respectivamente en colegio de tipo no oficial. </w:t>
      </w:r>
    </w:p>
    <w:p w14:paraId="52DDAECC" w14:textId="77777777" w:rsidR="00865BD0" w:rsidRDefault="00865BD0" w:rsidP="0019329E">
      <w:pPr>
        <w:spacing w:line="240" w:lineRule="auto"/>
      </w:pPr>
    </w:p>
    <w:p w14:paraId="27EC6D0B" w14:textId="44F47212" w:rsidR="00D9485C" w:rsidRDefault="00D9485C" w:rsidP="006D5861">
      <w:pPr>
        <w:spacing w:line="240" w:lineRule="auto"/>
        <w:ind w:left="284" w:hanging="284"/>
      </w:pPr>
      <w:r w:rsidRPr="004619F3">
        <w:rPr>
          <w:b/>
          <w:bCs/>
        </w:rPr>
        <w:lastRenderedPageBreak/>
        <w:t xml:space="preserve">Resultado </w:t>
      </w:r>
      <w:r>
        <w:rPr>
          <w:b/>
          <w:bCs/>
        </w:rPr>
        <w:t>5</w:t>
      </w:r>
      <w:r>
        <w:t>. Puntajes por jornada del colegio</w:t>
      </w:r>
      <w:r w:rsidR="007462B1">
        <w:t>.</w:t>
      </w:r>
    </w:p>
    <w:p w14:paraId="53D5A7F4" w14:textId="77777777" w:rsidR="0019329E" w:rsidRDefault="0019329E" w:rsidP="006D5861">
      <w:pPr>
        <w:spacing w:line="240" w:lineRule="auto"/>
        <w:ind w:left="284" w:hanging="284"/>
      </w:pPr>
    </w:p>
    <w:p w14:paraId="26D9A042" w14:textId="2C67F056" w:rsidR="007462B1" w:rsidRDefault="007462B1" w:rsidP="0019329E">
      <w:pPr>
        <w:spacing w:line="240" w:lineRule="auto"/>
      </w:pPr>
      <w:r w:rsidRPr="0019329E">
        <w:t xml:space="preserve">Tabla de resultados en porcentajes </w:t>
      </w:r>
      <w:r w:rsidR="007352FB" w:rsidRPr="0019329E">
        <w:t xml:space="preserve">con referencia al </w:t>
      </w:r>
      <w:r w:rsidRPr="0019329E">
        <w:t xml:space="preserve">resultado </w:t>
      </w:r>
      <w:r w:rsidR="00B60D95" w:rsidRPr="0019329E">
        <w:t>5</w:t>
      </w:r>
      <w:r w:rsidR="007352FB" w:rsidRPr="0019329E">
        <w:t>,</w:t>
      </w:r>
      <w:r w:rsidRPr="0019329E">
        <w:t xml:space="preserve"> puntajes por la jornada del colegio. </w:t>
      </w:r>
    </w:p>
    <w:p w14:paraId="3D1CC7CA" w14:textId="74CCF792" w:rsidR="0019329E" w:rsidRPr="0019329E" w:rsidRDefault="0019329E" w:rsidP="0019329E">
      <w:pPr>
        <w:pStyle w:val="Descripcin"/>
        <w:jc w:val="center"/>
        <w:rPr>
          <w:color w:val="auto"/>
          <w:sz w:val="24"/>
          <w:szCs w:val="24"/>
        </w:rPr>
      </w:pPr>
      <w:bookmarkStart w:id="142" w:name="_Toc151316121"/>
      <w:r w:rsidRPr="0019329E">
        <w:rPr>
          <w:color w:val="auto"/>
          <w:sz w:val="24"/>
          <w:szCs w:val="24"/>
        </w:rPr>
        <w:t xml:space="preserve">Tabla </w:t>
      </w:r>
      <w:r w:rsidRPr="0019329E">
        <w:rPr>
          <w:color w:val="auto"/>
          <w:sz w:val="24"/>
          <w:szCs w:val="24"/>
        </w:rPr>
        <w:fldChar w:fldCharType="begin"/>
      </w:r>
      <w:r w:rsidRPr="0019329E">
        <w:rPr>
          <w:color w:val="auto"/>
          <w:sz w:val="24"/>
          <w:szCs w:val="24"/>
        </w:rPr>
        <w:instrText xml:space="preserve"> SEQ Tabla \* ARABIC </w:instrText>
      </w:r>
      <w:r w:rsidRPr="0019329E">
        <w:rPr>
          <w:color w:val="auto"/>
          <w:sz w:val="24"/>
          <w:szCs w:val="24"/>
        </w:rPr>
        <w:fldChar w:fldCharType="separate"/>
      </w:r>
      <w:r w:rsidR="00D16B67">
        <w:rPr>
          <w:noProof/>
          <w:color w:val="auto"/>
          <w:sz w:val="24"/>
          <w:szCs w:val="24"/>
        </w:rPr>
        <w:t>3</w:t>
      </w:r>
      <w:r w:rsidRPr="0019329E">
        <w:rPr>
          <w:color w:val="auto"/>
          <w:sz w:val="24"/>
          <w:szCs w:val="24"/>
        </w:rPr>
        <w:fldChar w:fldCharType="end"/>
      </w:r>
      <w:r w:rsidRPr="0019329E">
        <w:rPr>
          <w:color w:val="auto"/>
          <w:sz w:val="24"/>
          <w:szCs w:val="24"/>
        </w:rPr>
        <w:t>. Porcentaje por jornada del colegio</w:t>
      </w:r>
      <w:bookmarkEnd w:id="142"/>
    </w:p>
    <w:tbl>
      <w:tblPr>
        <w:tblStyle w:val="Tablaconcuadrcula"/>
        <w:tblW w:w="0" w:type="auto"/>
        <w:tblInd w:w="-5" w:type="dxa"/>
        <w:tblLook w:val="04A0" w:firstRow="1" w:lastRow="0" w:firstColumn="1" w:lastColumn="0" w:noHBand="0" w:noVBand="1"/>
      </w:tblPr>
      <w:tblGrid>
        <w:gridCol w:w="2166"/>
        <w:gridCol w:w="1508"/>
        <w:gridCol w:w="1599"/>
        <w:gridCol w:w="1599"/>
        <w:gridCol w:w="1691"/>
      </w:tblGrid>
      <w:tr w:rsidR="00671EC7" w:rsidRPr="00B854E3" w14:paraId="0FCE4AB3" w14:textId="77777777" w:rsidTr="008553F8">
        <w:trPr>
          <w:trHeight w:val="80"/>
        </w:trPr>
        <w:tc>
          <w:tcPr>
            <w:tcW w:w="0" w:type="auto"/>
            <w:shd w:val="clear" w:color="auto" w:fill="DAEEF3" w:themeFill="accent5" w:themeFillTint="33"/>
            <w:hideMark/>
          </w:tcPr>
          <w:p w14:paraId="66BEF50C"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Jornada</w:t>
            </w:r>
          </w:p>
        </w:tc>
        <w:tc>
          <w:tcPr>
            <w:tcW w:w="0" w:type="auto"/>
            <w:gridSpan w:val="4"/>
            <w:shd w:val="clear" w:color="auto" w:fill="DAEEF3" w:themeFill="accent5" w:themeFillTint="33"/>
            <w:hideMark/>
          </w:tcPr>
          <w:p w14:paraId="46CBB43C" w14:textId="77777777" w:rsidR="00213E27" w:rsidRPr="008553F8" w:rsidRDefault="00213E27" w:rsidP="006D5861">
            <w:pPr>
              <w:spacing w:after="0" w:line="240" w:lineRule="auto"/>
              <w:jc w:val="center"/>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Mañana</w:t>
            </w:r>
          </w:p>
        </w:tc>
      </w:tr>
      <w:tr w:rsidR="00671EC7" w:rsidRPr="00B854E3" w14:paraId="4A652A36" w14:textId="77777777" w:rsidTr="008553F8">
        <w:trPr>
          <w:trHeight w:val="170"/>
        </w:trPr>
        <w:tc>
          <w:tcPr>
            <w:tcW w:w="0" w:type="auto"/>
            <w:shd w:val="clear" w:color="auto" w:fill="DAEEF3" w:themeFill="accent5" w:themeFillTint="33"/>
            <w:hideMark/>
          </w:tcPr>
          <w:p w14:paraId="781473E4"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43AEDAE1"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260FB68B"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43DAACF1"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3729671A"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76 a 100</w:t>
            </w:r>
          </w:p>
        </w:tc>
      </w:tr>
      <w:tr w:rsidR="00213E27" w:rsidRPr="00B854E3" w14:paraId="392E231D" w14:textId="77777777" w:rsidTr="008553F8">
        <w:trPr>
          <w:trHeight w:val="215"/>
        </w:trPr>
        <w:tc>
          <w:tcPr>
            <w:tcW w:w="0" w:type="auto"/>
            <w:hideMark/>
          </w:tcPr>
          <w:p w14:paraId="26112453"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matemáticas</w:t>
            </w:r>
          </w:p>
        </w:tc>
        <w:tc>
          <w:tcPr>
            <w:tcW w:w="0" w:type="auto"/>
            <w:hideMark/>
          </w:tcPr>
          <w:p w14:paraId="7AAB3B4C"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1,52%</w:t>
            </w:r>
          </w:p>
        </w:tc>
        <w:tc>
          <w:tcPr>
            <w:tcW w:w="0" w:type="auto"/>
            <w:hideMark/>
          </w:tcPr>
          <w:p w14:paraId="160EC6D3"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54,24%</w:t>
            </w:r>
          </w:p>
        </w:tc>
        <w:tc>
          <w:tcPr>
            <w:tcW w:w="0" w:type="auto"/>
            <w:hideMark/>
          </w:tcPr>
          <w:p w14:paraId="4FEE5C00"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43,03%</w:t>
            </w:r>
          </w:p>
        </w:tc>
        <w:tc>
          <w:tcPr>
            <w:tcW w:w="0" w:type="auto"/>
            <w:hideMark/>
          </w:tcPr>
          <w:p w14:paraId="064C538E"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1,21%</w:t>
            </w:r>
          </w:p>
        </w:tc>
      </w:tr>
      <w:tr w:rsidR="00213E27" w:rsidRPr="00B854E3" w14:paraId="6A73EBA0" w14:textId="77777777" w:rsidTr="008553F8">
        <w:trPr>
          <w:trHeight w:val="161"/>
        </w:trPr>
        <w:tc>
          <w:tcPr>
            <w:tcW w:w="0" w:type="auto"/>
            <w:hideMark/>
          </w:tcPr>
          <w:p w14:paraId="3A05CFAD"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lectura crítica</w:t>
            </w:r>
          </w:p>
        </w:tc>
        <w:tc>
          <w:tcPr>
            <w:tcW w:w="0" w:type="auto"/>
            <w:hideMark/>
          </w:tcPr>
          <w:p w14:paraId="0BFCE5E9"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37,88%</w:t>
            </w:r>
          </w:p>
        </w:tc>
        <w:tc>
          <w:tcPr>
            <w:tcW w:w="0" w:type="auto"/>
            <w:hideMark/>
          </w:tcPr>
          <w:p w14:paraId="000CC8C1"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27,27%</w:t>
            </w:r>
          </w:p>
        </w:tc>
        <w:tc>
          <w:tcPr>
            <w:tcW w:w="0" w:type="auto"/>
            <w:hideMark/>
          </w:tcPr>
          <w:p w14:paraId="057E54EE"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34,55%</w:t>
            </w:r>
          </w:p>
        </w:tc>
        <w:tc>
          <w:tcPr>
            <w:tcW w:w="0" w:type="auto"/>
            <w:hideMark/>
          </w:tcPr>
          <w:p w14:paraId="5A8CE682"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0,30%</w:t>
            </w:r>
          </w:p>
        </w:tc>
      </w:tr>
      <w:tr w:rsidR="00213E27" w:rsidRPr="00B854E3" w14:paraId="47A69FB7" w14:textId="77777777" w:rsidTr="008553F8">
        <w:trPr>
          <w:trHeight w:val="62"/>
        </w:trPr>
        <w:tc>
          <w:tcPr>
            <w:tcW w:w="0" w:type="auto"/>
            <w:hideMark/>
          </w:tcPr>
          <w:p w14:paraId="7C233E0D"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sociales</w:t>
            </w:r>
          </w:p>
        </w:tc>
        <w:tc>
          <w:tcPr>
            <w:tcW w:w="0" w:type="auto"/>
            <w:hideMark/>
          </w:tcPr>
          <w:p w14:paraId="6F106C42"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0,60%</w:t>
            </w:r>
          </w:p>
        </w:tc>
        <w:tc>
          <w:tcPr>
            <w:tcW w:w="0" w:type="auto"/>
            <w:hideMark/>
          </w:tcPr>
          <w:p w14:paraId="641623A0"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34,14%</w:t>
            </w:r>
          </w:p>
        </w:tc>
        <w:tc>
          <w:tcPr>
            <w:tcW w:w="0" w:type="auto"/>
            <w:hideMark/>
          </w:tcPr>
          <w:p w14:paraId="40619082"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27,19%</w:t>
            </w:r>
          </w:p>
        </w:tc>
        <w:tc>
          <w:tcPr>
            <w:tcW w:w="0" w:type="auto"/>
            <w:hideMark/>
          </w:tcPr>
          <w:p w14:paraId="79F1ADD4"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38,07%</w:t>
            </w:r>
          </w:p>
        </w:tc>
      </w:tr>
      <w:tr w:rsidR="00213E27" w:rsidRPr="00B854E3" w14:paraId="44C341B6" w14:textId="77777777" w:rsidTr="008553F8">
        <w:trPr>
          <w:trHeight w:val="47"/>
        </w:trPr>
        <w:tc>
          <w:tcPr>
            <w:tcW w:w="0" w:type="auto"/>
            <w:hideMark/>
          </w:tcPr>
          <w:p w14:paraId="5E4A1981"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ciencias naturales</w:t>
            </w:r>
          </w:p>
        </w:tc>
        <w:tc>
          <w:tcPr>
            <w:tcW w:w="0" w:type="auto"/>
            <w:hideMark/>
          </w:tcPr>
          <w:p w14:paraId="5BC14486"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37,88%</w:t>
            </w:r>
          </w:p>
        </w:tc>
        <w:tc>
          <w:tcPr>
            <w:tcW w:w="0" w:type="auto"/>
            <w:hideMark/>
          </w:tcPr>
          <w:p w14:paraId="206EC0A4"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32,42%</w:t>
            </w:r>
          </w:p>
        </w:tc>
        <w:tc>
          <w:tcPr>
            <w:tcW w:w="0" w:type="auto"/>
            <w:hideMark/>
          </w:tcPr>
          <w:p w14:paraId="53E12600"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29,39%</w:t>
            </w:r>
          </w:p>
        </w:tc>
        <w:tc>
          <w:tcPr>
            <w:tcW w:w="0" w:type="auto"/>
            <w:hideMark/>
          </w:tcPr>
          <w:p w14:paraId="7F7BA058"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0,30%</w:t>
            </w:r>
          </w:p>
        </w:tc>
      </w:tr>
      <w:tr w:rsidR="00671EC7" w:rsidRPr="00B854E3" w14:paraId="6C5BB553" w14:textId="77777777" w:rsidTr="008553F8">
        <w:trPr>
          <w:trHeight w:val="53"/>
        </w:trPr>
        <w:tc>
          <w:tcPr>
            <w:tcW w:w="0" w:type="auto"/>
            <w:shd w:val="clear" w:color="auto" w:fill="DAEEF3" w:themeFill="accent5" w:themeFillTint="33"/>
            <w:hideMark/>
          </w:tcPr>
          <w:p w14:paraId="11BCB29F"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Jornada</w:t>
            </w:r>
          </w:p>
        </w:tc>
        <w:tc>
          <w:tcPr>
            <w:tcW w:w="0" w:type="auto"/>
            <w:gridSpan w:val="4"/>
            <w:shd w:val="clear" w:color="auto" w:fill="DAEEF3" w:themeFill="accent5" w:themeFillTint="33"/>
            <w:hideMark/>
          </w:tcPr>
          <w:p w14:paraId="0F1D2687" w14:textId="77777777" w:rsidR="00213E27" w:rsidRPr="008553F8" w:rsidRDefault="00213E27" w:rsidP="006D5861">
            <w:pPr>
              <w:spacing w:after="0" w:line="240" w:lineRule="auto"/>
              <w:jc w:val="center"/>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Noche</w:t>
            </w:r>
          </w:p>
        </w:tc>
      </w:tr>
      <w:tr w:rsidR="00671EC7" w:rsidRPr="00B854E3" w14:paraId="0F4580CC" w14:textId="77777777" w:rsidTr="008553F8">
        <w:trPr>
          <w:trHeight w:val="179"/>
        </w:trPr>
        <w:tc>
          <w:tcPr>
            <w:tcW w:w="0" w:type="auto"/>
            <w:shd w:val="clear" w:color="auto" w:fill="DAEEF3" w:themeFill="accent5" w:themeFillTint="33"/>
            <w:hideMark/>
          </w:tcPr>
          <w:p w14:paraId="15481868"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09DD0CCD"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0040BEBD"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4EE1F6DB"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4DC8111E"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76 a 100</w:t>
            </w:r>
          </w:p>
        </w:tc>
      </w:tr>
      <w:tr w:rsidR="00213E27" w:rsidRPr="00B854E3" w14:paraId="056A6DB7" w14:textId="77777777" w:rsidTr="008553F8">
        <w:trPr>
          <w:trHeight w:val="125"/>
        </w:trPr>
        <w:tc>
          <w:tcPr>
            <w:tcW w:w="0" w:type="auto"/>
            <w:hideMark/>
          </w:tcPr>
          <w:p w14:paraId="786ABDDD"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matemáticas</w:t>
            </w:r>
          </w:p>
        </w:tc>
        <w:tc>
          <w:tcPr>
            <w:tcW w:w="0" w:type="auto"/>
            <w:hideMark/>
          </w:tcPr>
          <w:p w14:paraId="3202CA7C" w14:textId="12E35B6C" w:rsidR="00213E27" w:rsidRPr="008553F8" w:rsidRDefault="00294EA1"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4</w:t>
            </w:r>
            <w:r w:rsidR="0012442C" w:rsidRPr="008553F8">
              <w:rPr>
                <w:rFonts w:asciiTheme="minorHAnsi" w:eastAsia="Times New Roman" w:hAnsiTheme="minorHAnsi"/>
                <w:sz w:val="18"/>
                <w:szCs w:val="18"/>
                <w:lang w:eastAsia="es-CO"/>
              </w:rPr>
              <w:t>,</w:t>
            </w:r>
            <w:r w:rsidRPr="008553F8">
              <w:rPr>
                <w:rFonts w:asciiTheme="minorHAnsi" w:eastAsia="Times New Roman" w:hAnsiTheme="minorHAnsi"/>
                <w:sz w:val="18"/>
                <w:szCs w:val="18"/>
                <w:lang w:eastAsia="es-CO"/>
              </w:rPr>
              <w:t>44</w:t>
            </w:r>
            <w:r w:rsidR="00213E27" w:rsidRPr="008553F8">
              <w:rPr>
                <w:rFonts w:asciiTheme="minorHAnsi" w:eastAsia="Times New Roman" w:hAnsiTheme="minorHAnsi"/>
                <w:sz w:val="18"/>
                <w:szCs w:val="18"/>
                <w:lang w:eastAsia="es-CO"/>
              </w:rPr>
              <w:t>%</w:t>
            </w:r>
          </w:p>
        </w:tc>
        <w:tc>
          <w:tcPr>
            <w:tcW w:w="0" w:type="auto"/>
            <w:hideMark/>
          </w:tcPr>
          <w:p w14:paraId="301ED2FC" w14:textId="35BE1239" w:rsidR="00213E27" w:rsidRPr="008553F8" w:rsidRDefault="0012442C"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77,78</w:t>
            </w:r>
            <w:r w:rsidR="00213E27" w:rsidRPr="008553F8">
              <w:rPr>
                <w:rFonts w:asciiTheme="minorHAnsi" w:eastAsia="Times New Roman" w:hAnsiTheme="minorHAnsi"/>
                <w:sz w:val="18"/>
                <w:szCs w:val="18"/>
                <w:lang w:eastAsia="es-CO"/>
              </w:rPr>
              <w:t>%</w:t>
            </w:r>
          </w:p>
        </w:tc>
        <w:tc>
          <w:tcPr>
            <w:tcW w:w="0" w:type="auto"/>
            <w:hideMark/>
          </w:tcPr>
          <w:p w14:paraId="2990E284" w14:textId="7E6BD1AD" w:rsidR="00213E27" w:rsidRPr="008553F8" w:rsidRDefault="0012442C"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11,11</w:t>
            </w:r>
            <w:r w:rsidR="00213E27" w:rsidRPr="008553F8">
              <w:rPr>
                <w:rFonts w:asciiTheme="minorHAnsi" w:eastAsia="Times New Roman" w:hAnsiTheme="minorHAnsi"/>
                <w:sz w:val="18"/>
                <w:szCs w:val="18"/>
                <w:lang w:eastAsia="es-CO"/>
              </w:rPr>
              <w:t>%</w:t>
            </w:r>
          </w:p>
        </w:tc>
        <w:tc>
          <w:tcPr>
            <w:tcW w:w="0" w:type="auto"/>
            <w:hideMark/>
          </w:tcPr>
          <w:p w14:paraId="364EBB0B" w14:textId="17672D54" w:rsidR="00213E27" w:rsidRPr="008553F8" w:rsidRDefault="00E94415"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6,67</w:t>
            </w:r>
            <w:r w:rsidR="00213E27" w:rsidRPr="008553F8">
              <w:rPr>
                <w:rFonts w:asciiTheme="minorHAnsi" w:eastAsia="Times New Roman" w:hAnsiTheme="minorHAnsi"/>
                <w:sz w:val="18"/>
                <w:szCs w:val="18"/>
                <w:lang w:eastAsia="es-CO"/>
              </w:rPr>
              <w:t>%</w:t>
            </w:r>
          </w:p>
        </w:tc>
      </w:tr>
      <w:tr w:rsidR="00213E27" w:rsidRPr="00B854E3" w14:paraId="143C78D5" w14:textId="77777777" w:rsidTr="008553F8">
        <w:trPr>
          <w:trHeight w:val="80"/>
        </w:trPr>
        <w:tc>
          <w:tcPr>
            <w:tcW w:w="0" w:type="auto"/>
            <w:hideMark/>
          </w:tcPr>
          <w:p w14:paraId="5EFFBB5A"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lectura crítica</w:t>
            </w:r>
          </w:p>
        </w:tc>
        <w:tc>
          <w:tcPr>
            <w:tcW w:w="0" w:type="auto"/>
            <w:hideMark/>
          </w:tcPr>
          <w:p w14:paraId="13C35C8A" w14:textId="079D15F8"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42,22%</w:t>
            </w:r>
          </w:p>
        </w:tc>
        <w:tc>
          <w:tcPr>
            <w:tcW w:w="0" w:type="auto"/>
            <w:hideMark/>
          </w:tcPr>
          <w:p w14:paraId="48C1E2BD"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42,22%</w:t>
            </w:r>
          </w:p>
        </w:tc>
        <w:tc>
          <w:tcPr>
            <w:tcW w:w="0" w:type="auto"/>
            <w:hideMark/>
          </w:tcPr>
          <w:p w14:paraId="512446E0"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15,56%</w:t>
            </w:r>
          </w:p>
        </w:tc>
        <w:tc>
          <w:tcPr>
            <w:tcW w:w="0" w:type="auto"/>
            <w:hideMark/>
          </w:tcPr>
          <w:p w14:paraId="77BFCD86"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0,00%</w:t>
            </w:r>
          </w:p>
        </w:tc>
      </w:tr>
      <w:tr w:rsidR="00213E27" w:rsidRPr="00B854E3" w14:paraId="0DA797EB" w14:textId="77777777" w:rsidTr="008553F8">
        <w:trPr>
          <w:trHeight w:val="206"/>
        </w:trPr>
        <w:tc>
          <w:tcPr>
            <w:tcW w:w="0" w:type="auto"/>
            <w:hideMark/>
          </w:tcPr>
          <w:p w14:paraId="6EF42D1D"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sociales</w:t>
            </w:r>
          </w:p>
        </w:tc>
        <w:tc>
          <w:tcPr>
            <w:tcW w:w="0" w:type="auto"/>
            <w:hideMark/>
          </w:tcPr>
          <w:p w14:paraId="2873920B"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2,22%</w:t>
            </w:r>
          </w:p>
        </w:tc>
        <w:tc>
          <w:tcPr>
            <w:tcW w:w="0" w:type="auto"/>
            <w:hideMark/>
          </w:tcPr>
          <w:p w14:paraId="74B68809"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44,44%</w:t>
            </w:r>
          </w:p>
        </w:tc>
        <w:tc>
          <w:tcPr>
            <w:tcW w:w="0" w:type="auto"/>
            <w:hideMark/>
          </w:tcPr>
          <w:p w14:paraId="198DAB85"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11,11%</w:t>
            </w:r>
          </w:p>
        </w:tc>
        <w:tc>
          <w:tcPr>
            <w:tcW w:w="0" w:type="auto"/>
            <w:hideMark/>
          </w:tcPr>
          <w:p w14:paraId="6AF9D685"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42,22%</w:t>
            </w:r>
          </w:p>
        </w:tc>
      </w:tr>
      <w:tr w:rsidR="00213E27" w:rsidRPr="00B854E3" w14:paraId="232D86C3" w14:textId="77777777" w:rsidTr="008553F8">
        <w:trPr>
          <w:trHeight w:val="251"/>
        </w:trPr>
        <w:tc>
          <w:tcPr>
            <w:tcW w:w="0" w:type="auto"/>
            <w:hideMark/>
          </w:tcPr>
          <w:p w14:paraId="717BBF8D"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ciencias naturales</w:t>
            </w:r>
          </w:p>
        </w:tc>
        <w:tc>
          <w:tcPr>
            <w:tcW w:w="0" w:type="auto"/>
            <w:hideMark/>
          </w:tcPr>
          <w:p w14:paraId="3370725E"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43,18%</w:t>
            </w:r>
          </w:p>
        </w:tc>
        <w:tc>
          <w:tcPr>
            <w:tcW w:w="0" w:type="auto"/>
            <w:hideMark/>
          </w:tcPr>
          <w:p w14:paraId="7BE05A6F"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47,73%</w:t>
            </w:r>
          </w:p>
        </w:tc>
        <w:tc>
          <w:tcPr>
            <w:tcW w:w="0" w:type="auto"/>
            <w:hideMark/>
          </w:tcPr>
          <w:p w14:paraId="68FA4FCE"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9,09%</w:t>
            </w:r>
          </w:p>
        </w:tc>
        <w:tc>
          <w:tcPr>
            <w:tcW w:w="0" w:type="auto"/>
            <w:hideMark/>
          </w:tcPr>
          <w:p w14:paraId="65D478DC"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0,00%</w:t>
            </w:r>
          </w:p>
        </w:tc>
      </w:tr>
      <w:tr w:rsidR="00671EC7" w:rsidRPr="00B854E3" w14:paraId="4CC6E2E1" w14:textId="77777777" w:rsidTr="008553F8">
        <w:trPr>
          <w:trHeight w:val="215"/>
        </w:trPr>
        <w:tc>
          <w:tcPr>
            <w:tcW w:w="0" w:type="auto"/>
            <w:shd w:val="clear" w:color="auto" w:fill="DAEEF3" w:themeFill="accent5" w:themeFillTint="33"/>
            <w:hideMark/>
          </w:tcPr>
          <w:p w14:paraId="24979D77"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Jornada</w:t>
            </w:r>
          </w:p>
        </w:tc>
        <w:tc>
          <w:tcPr>
            <w:tcW w:w="0" w:type="auto"/>
            <w:gridSpan w:val="4"/>
            <w:shd w:val="clear" w:color="auto" w:fill="DAEEF3" w:themeFill="accent5" w:themeFillTint="33"/>
            <w:hideMark/>
          </w:tcPr>
          <w:p w14:paraId="6780A1AA" w14:textId="77777777" w:rsidR="00213E27" w:rsidRPr="008553F8" w:rsidRDefault="00213E27" w:rsidP="006D5861">
            <w:pPr>
              <w:spacing w:after="0" w:line="240" w:lineRule="auto"/>
              <w:jc w:val="center"/>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Sabatina</w:t>
            </w:r>
          </w:p>
        </w:tc>
      </w:tr>
      <w:tr w:rsidR="00671EC7" w:rsidRPr="00B854E3" w14:paraId="4FFDDCE0" w14:textId="77777777" w:rsidTr="008553F8">
        <w:trPr>
          <w:trHeight w:val="161"/>
        </w:trPr>
        <w:tc>
          <w:tcPr>
            <w:tcW w:w="0" w:type="auto"/>
            <w:shd w:val="clear" w:color="auto" w:fill="DAEEF3" w:themeFill="accent5" w:themeFillTint="33"/>
            <w:hideMark/>
          </w:tcPr>
          <w:p w14:paraId="04FAAFB4"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20333754"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67DE4810"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557F70A4"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151133D3"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76 a 100</w:t>
            </w:r>
          </w:p>
        </w:tc>
      </w:tr>
      <w:tr w:rsidR="00213E27" w:rsidRPr="00B854E3" w14:paraId="603A9430" w14:textId="77777777" w:rsidTr="008553F8">
        <w:trPr>
          <w:trHeight w:val="107"/>
        </w:trPr>
        <w:tc>
          <w:tcPr>
            <w:tcW w:w="0" w:type="auto"/>
            <w:hideMark/>
          </w:tcPr>
          <w:p w14:paraId="590F5231"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matemáticas</w:t>
            </w:r>
          </w:p>
        </w:tc>
        <w:tc>
          <w:tcPr>
            <w:tcW w:w="0" w:type="auto"/>
            <w:hideMark/>
          </w:tcPr>
          <w:p w14:paraId="3BD11351"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4,55%</w:t>
            </w:r>
          </w:p>
        </w:tc>
        <w:tc>
          <w:tcPr>
            <w:tcW w:w="0" w:type="auto"/>
            <w:hideMark/>
          </w:tcPr>
          <w:p w14:paraId="5EDEEB62"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79,55%</w:t>
            </w:r>
          </w:p>
        </w:tc>
        <w:tc>
          <w:tcPr>
            <w:tcW w:w="0" w:type="auto"/>
            <w:hideMark/>
          </w:tcPr>
          <w:p w14:paraId="28F8EA17"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15,91%</w:t>
            </w:r>
          </w:p>
        </w:tc>
        <w:tc>
          <w:tcPr>
            <w:tcW w:w="0" w:type="auto"/>
            <w:hideMark/>
          </w:tcPr>
          <w:p w14:paraId="703945E0"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r>
      <w:tr w:rsidR="00213E27" w:rsidRPr="00B854E3" w14:paraId="155F4DF4" w14:textId="77777777" w:rsidTr="008553F8">
        <w:trPr>
          <w:trHeight w:val="152"/>
        </w:trPr>
        <w:tc>
          <w:tcPr>
            <w:tcW w:w="0" w:type="auto"/>
            <w:hideMark/>
          </w:tcPr>
          <w:p w14:paraId="4253F258"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lectura crítica</w:t>
            </w:r>
          </w:p>
        </w:tc>
        <w:tc>
          <w:tcPr>
            <w:tcW w:w="0" w:type="auto"/>
            <w:hideMark/>
          </w:tcPr>
          <w:p w14:paraId="2984EBF1"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37,21%</w:t>
            </w:r>
          </w:p>
        </w:tc>
        <w:tc>
          <w:tcPr>
            <w:tcW w:w="0" w:type="auto"/>
            <w:hideMark/>
          </w:tcPr>
          <w:p w14:paraId="6B5C4B73"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46,51%</w:t>
            </w:r>
          </w:p>
        </w:tc>
        <w:tc>
          <w:tcPr>
            <w:tcW w:w="0" w:type="auto"/>
            <w:hideMark/>
          </w:tcPr>
          <w:p w14:paraId="4EC75EE2"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16,28%</w:t>
            </w:r>
          </w:p>
        </w:tc>
        <w:tc>
          <w:tcPr>
            <w:tcW w:w="0" w:type="auto"/>
            <w:hideMark/>
          </w:tcPr>
          <w:p w14:paraId="518FD15A"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r>
      <w:tr w:rsidR="00213E27" w:rsidRPr="00B854E3" w14:paraId="3F714618" w14:textId="77777777" w:rsidTr="008553F8">
        <w:trPr>
          <w:trHeight w:val="188"/>
        </w:trPr>
        <w:tc>
          <w:tcPr>
            <w:tcW w:w="0" w:type="auto"/>
            <w:hideMark/>
          </w:tcPr>
          <w:p w14:paraId="043E3E78"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sociales</w:t>
            </w:r>
          </w:p>
        </w:tc>
        <w:tc>
          <w:tcPr>
            <w:tcW w:w="0" w:type="auto"/>
            <w:hideMark/>
          </w:tcPr>
          <w:p w14:paraId="62EF373E"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2,27%</w:t>
            </w:r>
          </w:p>
        </w:tc>
        <w:tc>
          <w:tcPr>
            <w:tcW w:w="0" w:type="auto"/>
            <w:hideMark/>
          </w:tcPr>
          <w:p w14:paraId="0E272177"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50,00%</w:t>
            </w:r>
          </w:p>
        </w:tc>
        <w:tc>
          <w:tcPr>
            <w:tcW w:w="0" w:type="auto"/>
            <w:hideMark/>
          </w:tcPr>
          <w:p w14:paraId="0E3B80D7"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11,36%</w:t>
            </w:r>
          </w:p>
        </w:tc>
        <w:tc>
          <w:tcPr>
            <w:tcW w:w="0" w:type="auto"/>
            <w:hideMark/>
          </w:tcPr>
          <w:p w14:paraId="1BCA6AD6"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36,36%</w:t>
            </w:r>
          </w:p>
        </w:tc>
      </w:tr>
      <w:tr w:rsidR="00213E27" w:rsidRPr="00B854E3" w14:paraId="51A13A66" w14:textId="77777777" w:rsidTr="008553F8">
        <w:trPr>
          <w:trHeight w:val="143"/>
        </w:trPr>
        <w:tc>
          <w:tcPr>
            <w:tcW w:w="0" w:type="auto"/>
            <w:hideMark/>
          </w:tcPr>
          <w:p w14:paraId="779AE2F4"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ciencias naturales</w:t>
            </w:r>
          </w:p>
        </w:tc>
        <w:tc>
          <w:tcPr>
            <w:tcW w:w="0" w:type="auto"/>
            <w:hideMark/>
          </w:tcPr>
          <w:p w14:paraId="0C019B7C"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36,36%</w:t>
            </w:r>
          </w:p>
        </w:tc>
        <w:tc>
          <w:tcPr>
            <w:tcW w:w="0" w:type="auto"/>
            <w:hideMark/>
          </w:tcPr>
          <w:p w14:paraId="34B6ACA7" w14:textId="77777777" w:rsidR="00213E27" w:rsidRPr="008553F8" w:rsidRDefault="00213E27" w:rsidP="006D5861">
            <w:pPr>
              <w:spacing w:after="0" w:line="240" w:lineRule="auto"/>
              <w:jc w:val="right"/>
              <w:rPr>
                <w:rFonts w:asciiTheme="minorHAnsi" w:eastAsia="Times New Roman" w:hAnsiTheme="minorHAnsi"/>
                <w:sz w:val="18"/>
                <w:szCs w:val="18"/>
                <w:lang w:eastAsia="es-CO"/>
              </w:rPr>
            </w:pPr>
            <w:r w:rsidRPr="008553F8">
              <w:rPr>
                <w:rFonts w:asciiTheme="minorHAnsi" w:eastAsia="Times New Roman" w:hAnsiTheme="minorHAnsi"/>
                <w:sz w:val="18"/>
                <w:szCs w:val="18"/>
                <w:lang w:eastAsia="es-CO"/>
              </w:rPr>
              <w:t>52,27%</w:t>
            </w:r>
          </w:p>
        </w:tc>
        <w:tc>
          <w:tcPr>
            <w:tcW w:w="0" w:type="auto"/>
            <w:hideMark/>
          </w:tcPr>
          <w:p w14:paraId="5F0A5CE1"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11,36%</w:t>
            </w:r>
          </w:p>
        </w:tc>
        <w:tc>
          <w:tcPr>
            <w:tcW w:w="0" w:type="auto"/>
            <w:hideMark/>
          </w:tcPr>
          <w:p w14:paraId="2B9A1841"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r>
      <w:tr w:rsidR="00671EC7" w:rsidRPr="00B854E3" w14:paraId="423E5FE3" w14:textId="77777777" w:rsidTr="008553F8">
        <w:trPr>
          <w:trHeight w:val="89"/>
        </w:trPr>
        <w:tc>
          <w:tcPr>
            <w:tcW w:w="0" w:type="auto"/>
            <w:shd w:val="clear" w:color="auto" w:fill="DAEEF3" w:themeFill="accent5" w:themeFillTint="33"/>
            <w:hideMark/>
          </w:tcPr>
          <w:p w14:paraId="314A2B27"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Jornada</w:t>
            </w:r>
          </w:p>
        </w:tc>
        <w:tc>
          <w:tcPr>
            <w:tcW w:w="0" w:type="auto"/>
            <w:gridSpan w:val="4"/>
            <w:shd w:val="clear" w:color="auto" w:fill="DAEEF3" w:themeFill="accent5" w:themeFillTint="33"/>
            <w:hideMark/>
          </w:tcPr>
          <w:p w14:paraId="056657AE" w14:textId="77777777" w:rsidR="00213E27" w:rsidRPr="008553F8" w:rsidRDefault="00213E27" w:rsidP="006D5861">
            <w:pPr>
              <w:spacing w:after="0" w:line="240" w:lineRule="auto"/>
              <w:jc w:val="center"/>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Tarde</w:t>
            </w:r>
          </w:p>
        </w:tc>
      </w:tr>
      <w:tr w:rsidR="00671EC7" w:rsidRPr="00B854E3" w14:paraId="4D13DEEE" w14:textId="77777777" w:rsidTr="008553F8">
        <w:trPr>
          <w:trHeight w:val="134"/>
        </w:trPr>
        <w:tc>
          <w:tcPr>
            <w:tcW w:w="0" w:type="auto"/>
            <w:shd w:val="clear" w:color="auto" w:fill="DAEEF3" w:themeFill="accent5" w:themeFillTint="33"/>
            <w:hideMark/>
          </w:tcPr>
          <w:p w14:paraId="6DF171B6"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62A442AF"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529F1F3F"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3D7E8E67"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3B29C914"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76 a 100</w:t>
            </w:r>
          </w:p>
        </w:tc>
      </w:tr>
      <w:tr w:rsidR="00213E27" w:rsidRPr="00B854E3" w14:paraId="776B5478" w14:textId="77777777" w:rsidTr="008553F8">
        <w:trPr>
          <w:trHeight w:val="170"/>
        </w:trPr>
        <w:tc>
          <w:tcPr>
            <w:tcW w:w="0" w:type="auto"/>
            <w:hideMark/>
          </w:tcPr>
          <w:p w14:paraId="0E5C2210"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matemáticas</w:t>
            </w:r>
          </w:p>
        </w:tc>
        <w:tc>
          <w:tcPr>
            <w:tcW w:w="0" w:type="auto"/>
            <w:hideMark/>
          </w:tcPr>
          <w:p w14:paraId="7F936BDE"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1,08%</w:t>
            </w:r>
          </w:p>
        </w:tc>
        <w:tc>
          <w:tcPr>
            <w:tcW w:w="0" w:type="auto"/>
            <w:hideMark/>
          </w:tcPr>
          <w:p w14:paraId="559E1C5B"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56,99%</w:t>
            </w:r>
          </w:p>
        </w:tc>
        <w:tc>
          <w:tcPr>
            <w:tcW w:w="0" w:type="auto"/>
            <w:hideMark/>
          </w:tcPr>
          <w:p w14:paraId="2DB2C0E0"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40,86%</w:t>
            </w:r>
          </w:p>
        </w:tc>
        <w:tc>
          <w:tcPr>
            <w:tcW w:w="0" w:type="auto"/>
            <w:hideMark/>
          </w:tcPr>
          <w:p w14:paraId="3D9E27D8"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1,08%</w:t>
            </w:r>
          </w:p>
        </w:tc>
      </w:tr>
      <w:tr w:rsidR="00213E27" w:rsidRPr="00B854E3" w14:paraId="734A9C94" w14:textId="77777777" w:rsidTr="008553F8">
        <w:trPr>
          <w:trHeight w:val="47"/>
        </w:trPr>
        <w:tc>
          <w:tcPr>
            <w:tcW w:w="0" w:type="auto"/>
            <w:hideMark/>
          </w:tcPr>
          <w:p w14:paraId="6B9478FA"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lectura crítica</w:t>
            </w:r>
          </w:p>
        </w:tc>
        <w:tc>
          <w:tcPr>
            <w:tcW w:w="0" w:type="auto"/>
            <w:hideMark/>
          </w:tcPr>
          <w:p w14:paraId="39F1F28D"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43,01%</w:t>
            </w:r>
          </w:p>
        </w:tc>
        <w:tc>
          <w:tcPr>
            <w:tcW w:w="0" w:type="auto"/>
            <w:hideMark/>
          </w:tcPr>
          <w:p w14:paraId="11F2DC13"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25,81%</w:t>
            </w:r>
          </w:p>
        </w:tc>
        <w:tc>
          <w:tcPr>
            <w:tcW w:w="0" w:type="auto"/>
            <w:hideMark/>
          </w:tcPr>
          <w:p w14:paraId="2CF17801"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31,18%</w:t>
            </w:r>
          </w:p>
        </w:tc>
        <w:tc>
          <w:tcPr>
            <w:tcW w:w="0" w:type="auto"/>
            <w:hideMark/>
          </w:tcPr>
          <w:p w14:paraId="4695938F"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r>
      <w:tr w:rsidR="00213E27" w:rsidRPr="00B854E3" w14:paraId="1502ABD0" w14:textId="77777777" w:rsidTr="008553F8">
        <w:trPr>
          <w:trHeight w:val="170"/>
        </w:trPr>
        <w:tc>
          <w:tcPr>
            <w:tcW w:w="0" w:type="auto"/>
            <w:hideMark/>
          </w:tcPr>
          <w:p w14:paraId="1065CC7C"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sociales</w:t>
            </w:r>
          </w:p>
        </w:tc>
        <w:tc>
          <w:tcPr>
            <w:tcW w:w="0" w:type="auto"/>
            <w:hideMark/>
          </w:tcPr>
          <w:p w14:paraId="2C62681F"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c>
          <w:tcPr>
            <w:tcW w:w="0" w:type="auto"/>
            <w:hideMark/>
          </w:tcPr>
          <w:p w14:paraId="56413425"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32,61%</w:t>
            </w:r>
          </w:p>
        </w:tc>
        <w:tc>
          <w:tcPr>
            <w:tcW w:w="0" w:type="auto"/>
            <w:hideMark/>
          </w:tcPr>
          <w:p w14:paraId="1E7A42D7"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23,91%</w:t>
            </w:r>
          </w:p>
        </w:tc>
        <w:tc>
          <w:tcPr>
            <w:tcW w:w="0" w:type="auto"/>
            <w:hideMark/>
          </w:tcPr>
          <w:p w14:paraId="5362EBF3"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43,48%</w:t>
            </w:r>
          </w:p>
        </w:tc>
      </w:tr>
      <w:tr w:rsidR="00213E27" w:rsidRPr="00B854E3" w14:paraId="499A6818" w14:textId="77777777" w:rsidTr="008553F8">
        <w:trPr>
          <w:trHeight w:val="47"/>
        </w:trPr>
        <w:tc>
          <w:tcPr>
            <w:tcW w:w="0" w:type="auto"/>
            <w:hideMark/>
          </w:tcPr>
          <w:p w14:paraId="2285F892"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ciencias naturales</w:t>
            </w:r>
          </w:p>
        </w:tc>
        <w:tc>
          <w:tcPr>
            <w:tcW w:w="0" w:type="auto"/>
            <w:hideMark/>
          </w:tcPr>
          <w:p w14:paraId="089DC0C0"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42,55%</w:t>
            </w:r>
          </w:p>
        </w:tc>
        <w:tc>
          <w:tcPr>
            <w:tcW w:w="0" w:type="auto"/>
            <w:hideMark/>
          </w:tcPr>
          <w:p w14:paraId="26F832B5"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30,85%</w:t>
            </w:r>
          </w:p>
        </w:tc>
        <w:tc>
          <w:tcPr>
            <w:tcW w:w="0" w:type="auto"/>
            <w:hideMark/>
          </w:tcPr>
          <w:p w14:paraId="1ABE22FF"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26,60%</w:t>
            </w:r>
          </w:p>
        </w:tc>
        <w:tc>
          <w:tcPr>
            <w:tcW w:w="0" w:type="auto"/>
            <w:hideMark/>
          </w:tcPr>
          <w:p w14:paraId="0B5150EE"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r>
      <w:tr w:rsidR="00671EC7" w:rsidRPr="00B854E3" w14:paraId="47A47179" w14:textId="77777777" w:rsidTr="008553F8">
        <w:trPr>
          <w:trHeight w:val="71"/>
        </w:trPr>
        <w:tc>
          <w:tcPr>
            <w:tcW w:w="0" w:type="auto"/>
            <w:shd w:val="clear" w:color="auto" w:fill="DAEEF3" w:themeFill="accent5" w:themeFillTint="33"/>
            <w:hideMark/>
          </w:tcPr>
          <w:p w14:paraId="43982BF2"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Jornada</w:t>
            </w:r>
          </w:p>
        </w:tc>
        <w:tc>
          <w:tcPr>
            <w:tcW w:w="0" w:type="auto"/>
            <w:gridSpan w:val="4"/>
            <w:shd w:val="clear" w:color="auto" w:fill="DAEEF3" w:themeFill="accent5" w:themeFillTint="33"/>
            <w:hideMark/>
          </w:tcPr>
          <w:p w14:paraId="3FDACAD7" w14:textId="77777777" w:rsidR="00213E27" w:rsidRPr="008553F8" w:rsidRDefault="00213E27" w:rsidP="006D5861">
            <w:pPr>
              <w:spacing w:after="0" w:line="240" w:lineRule="auto"/>
              <w:jc w:val="center"/>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Completa</w:t>
            </w:r>
          </w:p>
        </w:tc>
      </w:tr>
      <w:tr w:rsidR="00671EC7" w:rsidRPr="00B854E3" w14:paraId="002435C9" w14:textId="77777777" w:rsidTr="008553F8">
        <w:trPr>
          <w:trHeight w:val="197"/>
        </w:trPr>
        <w:tc>
          <w:tcPr>
            <w:tcW w:w="0" w:type="auto"/>
            <w:shd w:val="clear" w:color="auto" w:fill="DAEEF3" w:themeFill="accent5" w:themeFillTint="33"/>
            <w:hideMark/>
          </w:tcPr>
          <w:p w14:paraId="0AA200DB"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0407997E"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329838A3"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14C19218"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610E6421"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76 a 100</w:t>
            </w:r>
          </w:p>
        </w:tc>
      </w:tr>
      <w:tr w:rsidR="00213E27" w:rsidRPr="00B854E3" w14:paraId="60929D67" w14:textId="77777777" w:rsidTr="008553F8">
        <w:trPr>
          <w:trHeight w:val="152"/>
        </w:trPr>
        <w:tc>
          <w:tcPr>
            <w:tcW w:w="0" w:type="auto"/>
            <w:hideMark/>
          </w:tcPr>
          <w:p w14:paraId="083013CC"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matemáticas</w:t>
            </w:r>
          </w:p>
        </w:tc>
        <w:tc>
          <w:tcPr>
            <w:tcW w:w="0" w:type="auto"/>
            <w:hideMark/>
          </w:tcPr>
          <w:p w14:paraId="3774404B"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0,78%</w:t>
            </w:r>
          </w:p>
        </w:tc>
        <w:tc>
          <w:tcPr>
            <w:tcW w:w="0" w:type="auto"/>
            <w:hideMark/>
          </w:tcPr>
          <w:p w14:paraId="01D35488"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36,43%</w:t>
            </w:r>
          </w:p>
        </w:tc>
        <w:tc>
          <w:tcPr>
            <w:tcW w:w="0" w:type="auto"/>
            <w:hideMark/>
          </w:tcPr>
          <w:p w14:paraId="235EA10D"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57,36%</w:t>
            </w:r>
          </w:p>
        </w:tc>
        <w:tc>
          <w:tcPr>
            <w:tcW w:w="0" w:type="auto"/>
            <w:hideMark/>
          </w:tcPr>
          <w:p w14:paraId="005539AF"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5,43%</w:t>
            </w:r>
          </w:p>
        </w:tc>
      </w:tr>
      <w:tr w:rsidR="00213E27" w:rsidRPr="00B854E3" w14:paraId="7777B8FC" w14:textId="77777777" w:rsidTr="008553F8">
        <w:trPr>
          <w:trHeight w:val="47"/>
        </w:trPr>
        <w:tc>
          <w:tcPr>
            <w:tcW w:w="0" w:type="auto"/>
            <w:hideMark/>
          </w:tcPr>
          <w:p w14:paraId="73AD6669"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lectura crítica</w:t>
            </w:r>
          </w:p>
        </w:tc>
        <w:tc>
          <w:tcPr>
            <w:tcW w:w="0" w:type="auto"/>
            <w:hideMark/>
          </w:tcPr>
          <w:p w14:paraId="5E3ECB3F"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36,43%</w:t>
            </w:r>
          </w:p>
        </w:tc>
        <w:tc>
          <w:tcPr>
            <w:tcW w:w="0" w:type="auto"/>
            <w:hideMark/>
          </w:tcPr>
          <w:p w14:paraId="2A080887"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17,05%</w:t>
            </w:r>
          </w:p>
        </w:tc>
        <w:tc>
          <w:tcPr>
            <w:tcW w:w="0" w:type="auto"/>
            <w:hideMark/>
          </w:tcPr>
          <w:p w14:paraId="113BF851"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44,96%</w:t>
            </w:r>
          </w:p>
        </w:tc>
        <w:tc>
          <w:tcPr>
            <w:tcW w:w="0" w:type="auto"/>
            <w:hideMark/>
          </w:tcPr>
          <w:p w14:paraId="44B1E3AA"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1,55%</w:t>
            </w:r>
          </w:p>
        </w:tc>
      </w:tr>
      <w:tr w:rsidR="00213E27" w:rsidRPr="00B854E3" w14:paraId="63339442" w14:textId="77777777" w:rsidTr="008553F8">
        <w:trPr>
          <w:trHeight w:val="80"/>
        </w:trPr>
        <w:tc>
          <w:tcPr>
            <w:tcW w:w="0" w:type="auto"/>
            <w:hideMark/>
          </w:tcPr>
          <w:p w14:paraId="47009FA5"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sociales</w:t>
            </w:r>
          </w:p>
        </w:tc>
        <w:tc>
          <w:tcPr>
            <w:tcW w:w="0" w:type="auto"/>
            <w:hideMark/>
          </w:tcPr>
          <w:p w14:paraId="7DF95FC5"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c>
          <w:tcPr>
            <w:tcW w:w="0" w:type="auto"/>
            <w:hideMark/>
          </w:tcPr>
          <w:p w14:paraId="62DBF8CF"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22,48%</w:t>
            </w:r>
          </w:p>
        </w:tc>
        <w:tc>
          <w:tcPr>
            <w:tcW w:w="0" w:type="auto"/>
            <w:hideMark/>
          </w:tcPr>
          <w:p w14:paraId="2BE4FAC9"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38,76%</w:t>
            </w:r>
          </w:p>
        </w:tc>
        <w:tc>
          <w:tcPr>
            <w:tcW w:w="0" w:type="auto"/>
            <w:hideMark/>
          </w:tcPr>
          <w:p w14:paraId="0A75C5D8"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38,76%</w:t>
            </w:r>
          </w:p>
        </w:tc>
      </w:tr>
      <w:tr w:rsidR="00213E27" w:rsidRPr="00B854E3" w14:paraId="1419739C" w14:textId="77777777" w:rsidTr="008553F8">
        <w:trPr>
          <w:trHeight w:val="116"/>
        </w:trPr>
        <w:tc>
          <w:tcPr>
            <w:tcW w:w="0" w:type="auto"/>
            <w:hideMark/>
          </w:tcPr>
          <w:p w14:paraId="4CCB88EF" w14:textId="77777777" w:rsidR="00213E27" w:rsidRPr="008553F8" w:rsidRDefault="00213E2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ciencias naturales</w:t>
            </w:r>
          </w:p>
        </w:tc>
        <w:tc>
          <w:tcPr>
            <w:tcW w:w="0" w:type="auto"/>
            <w:hideMark/>
          </w:tcPr>
          <w:p w14:paraId="37511450"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36,43%</w:t>
            </w:r>
          </w:p>
        </w:tc>
        <w:tc>
          <w:tcPr>
            <w:tcW w:w="0" w:type="auto"/>
            <w:hideMark/>
          </w:tcPr>
          <w:p w14:paraId="3C851296"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20,16%</w:t>
            </w:r>
          </w:p>
        </w:tc>
        <w:tc>
          <w:tcPr>
            <w:tcW w:w="0" w:type="auto"/>
            <w:hideMark/>
          </w:tcPr>
          <w:p w14:paraId="5826CFF2"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41,09%</w:t>
            </w:r>
          </w:p>
        </w:tc>
        <w:tc>
          <w:tcPr>
            <w:tcW w:w="0" w:type="auto"/>
            <w:hideMark/>
          </w:tcPr>
          <w:p w14:paraId="64044D61" w14:textId="77777777" w:rsidR="00213E27" w:rsidRPr="008553F8" w:rsidRDefault="00213E2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2,33%</w:t>
            </w:r>
          </w:p>
        </w:tc>
      </w:tr>
      <w:tr w:rsidR="00DC47ED" w:rsidRPr="008553F8" w14:paraId="5532E8C6" w14:textId="77777777" w:rsidTr="008553F8">
        <w:trPr>
          <w:trHeight w:val="71"/>
        </w:trPr>
        <w:tc>
          <w:tcPr>
            <w:tcW w:w="0" w:type="auto"/>
            <w:shd w:val="clear" w:color="auto" w:fill="DAEEF3" w:themeFill="accent5" w:themeFillTint="33"/>
            <w:hideMark/>
          </w:tcPr>
          <w:p w14:paraId="525722E5" w14:textId="77777777" w:rsidR="00D16418" w:rsidRPr="008553F8" w:rsidRDefault="00D16418"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Jornada</w:t>
            </w:r>
          </w:p>
        </w:tc>
        <w:tc>
          <w:tcPr>
            <w:tcW w:w="0" w:type="auto"/>
            <w:gridSpan w:val="4"/>
            <w:shd w:val="clear" w:color="auto" w:fill="DAEEF3" w:themeFill="accent5" w:themeFillTint="33"/>
            <w:hideMark/>
          </w:tcPr>
          <w:p w14:paraId="73E28C72" w14:textId="2F94189B" w:rsidR="00D16418" w:rsidRPr="008553F8" w:rsidRDefault="00D16418" w:rsidP="006D5861">
            <w:pPr>
              <w:spacing w:after="0" w:line="240" w:lineRule="auto"/>
              <w:jc w:val="center"/>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 xml:space="preserve">Única </w:t>
            </w:r>
          </w:p>
        </w:tc>
      </w:tr>
      <w:tr w:rsidR="00671EC7" w:rsidRPr="008553F8" w14:paraId="5E08B16E" w14:textId="77777777" w:rsidTr="008553F8">
        <w:trPr>
          <w:trHeight w:val="197"/>
        </w:trPr>
        <w:tc>
          <w:tcPr>
            <w:tcW w:w="0" w:type="auto"/>
            <w:shd w:val="clear" w:color="auto" w:fill="DAEEF3" w:themeFill="accent5" w:themeFillTint="33"/>
            <w:hideMark/>
          </w:tcPr>
          <w:p w14:paraId="1D18DB68" w14:textId="77777777" w:rsidR="00D16418" w:rsidRPr="008553F8" w:rsidRDefault="00D16418"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5DA5F8B3" w14:textId="77777777" w:rsidR="00D16418" w:rsidRPr="008553F8" w:rsidRDefault="00D16418"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4342D5A7" w14:textId="77777777" w:rsidR="00D16418" w:rsidRPr="008553F8" w:rsidRDefault="00D16418"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760B2D59" w14:textId="77777777" w:rsidR="00D16418" w:rsidRPr="008553F8" w:rsidRDefault="00D16418"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25D7ACB0" w14:textId="77777777" w:rsidR="00D16418" w:rsidRPr="008553F8" w:rsidRDefault="00D16418"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Porcentaje 76 a 100</w:t>
            </w:r>
          </w:p>
        </w:tc>
      </w:tr>
      <w:tr w:rsidR="008553F8" w:rsidRPr="008553F8" w14:paraId="100DEFB9" w14:textId="77777777" w:rsidTr="008553F8">
        <w:trPr>
          <w:trHeight w:val="152"/>
        </w:trPr>
        <w:tc>
          <w:tcPr>
            <w:tcW w:w="0" w:type="auto"/>
            <w:hideMark/>
          </w:tcPr>
          <w:p w14:paraId="0E8BAC78" w14:textId="77777777" w:rsidR="008553F8" w:rsidRPr="008553F8" w:rsidRDefault="008553F8"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matemáticas</w:t>
            </w:r>
          </w:p>
        </w:tc>
        <w:tc>
          <w:tcPr>
            <w:tcW w:w="0" w:type="auto"/>
            <w:hideMark/>
          </w:tcPr>
          <w:p w14:paraId="1F643377" w14:textId="6F113366" w:rsidR="008553F8" w:rsidRPr="008553F8" w:rsidRDefault="008553F8"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c>
          <w:tcPr>
            <w:tcW w:w="0" w:type="auto"/>
            <w:hideMark/>
          </w:tcPr>
          <w:p w14:paraId="621714BA" w14:textId="55C4D2E8" w:rsidR="008553F8" w:rsidRPr="008553F8" w:rsidRDefault="00067A63"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44,44</w:t>
            </w:r>
            <w:r w:rsidR="008553F8" w:rsidRPr="008553F8">
              <w:rPr>
                <w:rFonts w:asciiTheme="minorHAnsi" w:eastAsia="Times New Roman" w:hAnsiTheme="minorHAnsi" w:cstheme="minorHAnsi"/>
                <w:sz w:val="18"/>
                <w:szCs w:val="18"/>
                <w:lang w:eastAsia="es-CO"/>
              </w:rPr>
              <w:t>%</w:t>
            </w:r>
          </w:p>
        </w:tc>
        <w:tc>
          <w:tcPr>
            <w:tcW w:w="0" w:type="auto"/>
            <w:hideMark/>
          </w:tcPr>
          <w:p w14:paraId="2A82FBC3" w14:textId="055789F7" w:rsidR="008553F8" w:rsidRPr="008553F8" w:rsidRDefault="00C57D57"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53,33</w:t>
            </w:r>
            <w:r w:rsidR="008553F8" w:rsidRPr="008553F8">
              <w:rPr>
                <w:rFonts w:asciiTheme="minorHAnsi" w:eastAsia="Times New Roman" w:hAnsiTheme="minorHAnsi" w:cstheme="minorHAnsi"/>
                <w:sz w:val="18"/>
                <w:szCs w:val="18"/>
                <w:lang w:eastAsia="es-CO"/>
              </w:rPr>
              <w:t>%</w:t>
            </w:r>
          </w:p>
        </w:tc>
        <w:tc>
          <w:tcPr>
            <w:tcW w:w="0" w:type="auto"/>
            <w:hideMark/>
          </w:tcPr>
          <w:p w14:paraId="7E0139A8" w14:textId="6C90A4F7" w:rsidR="008553F8" w:rsidRPr="008553F8" w:rsidRDefault="00C57D57"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2,22</w:t>
            </w:r>
            <w:r w:rsidR="008553F8" w:rsidRPr="008553F8">
              <w:rPr>
                <w:rFonts w:asciiTheme="minorHAnsi" w:eastAsia="Times New Roman" w:hAnsiTheme="minorHAnsi" w:cstheme="minorHAnsi"/>
                <w:sz w:val="18"/>
                <w:szCs w:val="18"/>
                <w:lang w:eastAsia="es-CO"/>
              </w:rPr>
              <w:t>%</w:t>
            </w:r>
          </w:p>
        </w:tc>
      </w:tr>
      <w:tr w:rsidR="00C57D57" w:rsidRPr="008553F8" w14:paraId="6F993B3F" w14:textId="77777777" w:rsidTr="008553F8">
        <w:trPr>
          <w:trHeight w:val="47"/>
        </w:trPr>
        <w:tc>
          <w:tcPr>
            <w:tcW w:w="0" w:type="auto"/>
            <w:hideMark/>
          </w:tcPr>
          <w:p w14:paraId="01B25245" w14:textId="77777777" w:rsidR="00C57D57" w:rsidRPr="008553F8" w:rsidRDefault="00C57D5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lectura crítica</w:t>
            </w:r>
          </w:p>
        </w:tc>
        <w:tc>
          <w:tcPr>
            <w:tcW w:w="0" w:type="auto"/>
            <w:hideMark/>
          </w:tcPr>
          <w:p w14:paraId="310ACE2D" w14:textId="2A53BDC0"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c>
          <w:tcPr>
            <w:tcW w:w="0" w:type="auto"/>
            <w:hideMark/>
          </w:tcPr>
          <w:p w14:paraId="0694552B" w14:textId="61A757A1"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37,78</w:t>
            </w:r>
            <w:r w:rsidRPr="008553F8">
              <w:rPr>
                <w:rFonts w:asciiTheme="minorHAnsi" w:eastAsia="Times New Roman" w:hAnsiTheme="minorHAnsi" w:cstheme="minorHAnsi"/>
                <w:sz w:val="18"/>
                <w:szCs w:val="18"/>
                <w:lang w:eastAsia="es-CO"/>
              </w:rPr>
              <w:t>%</w:t>
            </w:r>
          </w:p>
        </w:tc>
        <w:tc>
          <w:tcPr>
            <w:tcW w:w="0" w:type="auto"/>
            <w:hideMark/>
          </w:tcPr>
          <w:p w14:paraId="0393FB50" w14:textId="5959F259"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62,22</w:t>
            </w:r>
            <w:r w:rsidRPr="008553F8">
              <w:rPr>
                <w:rFonts w:asciiTheme="minorHAnsi" w:eastAsia="Times New Roman" w:hAnsiTheme="minorHAnsi" w:cstheme="minorHAnsi"/>
                <w:sz w:val="18"/>
                <w:szCs w:val="18"/>
                <w:lang w:eastAsia="es-CO"/>
              </w:rPr>
              <w:t>%</w:t>
            </w:r>
          </w:p>
        </w:tc>
        <w:tc>
          <w:tcPr>
            <w:tcW w:w="0" w:type="auto"/>
            <w:hideMark/>
          </w:tcPr>
          <w:p w14:paraId="5F1CD160" w14:textId="56306892"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r>
      <w:tr w:rsidR="00C57D57" w:rsidRPr="008553F8" w14:paraId="04B76F43" w14:textId="77777777" w:rsidTr="008553F8">
        <w:trPr>
          <w:trHeight w:val="80"/>
        </w:trPr>
        <w:tc>
          <w:tcPr>
            <w:tcW w:w="0" w:type="auto"/>
            <w:hideMark/>
          </w:tcPr>
          <w:p w14:paraId="6482C4E3" w14:textId="77777777" w:rsidR="00C57D57" w:rsidRPr="008553F8" w:rsidRDefault="00C57D5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sociales</w:t>
            </w:r>
          </w:p>
        </w:tc>
        <w:tc>
          <w:tcPr>
            <w:tcW w:w="0" w:type="auto"/>
            <w:hideMark/>
          </w:tcPr>
          <w:p w14:paraId="07C832FA" w14:textId="77777777"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c>
          <w:tcPr>
            <w:tcW w:w="0" w:type="auto"/>
            <w:hideMark/>
          </w:tcPr>
          <w:p w14:paraId="265853A0" w14:textId="73BC080B"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57,78</w:t>
            </w:r>
            <w:r w:rsidRPr="008553F8">
              <w:rPr>
                <w:rFonts w:asciiTheme="minorHAnsi" w:eastAsia="Times New Roman" w:hAnsiTheme="minorHAnsi" w:cstheme="minorHAnsi"/>
                <w:sz w:val="18"/>
                <w:szCs w:val="18"/>
                <w:lang w:eastAsia="es-CO"/>
              </w:rPr>
              <w:t>%</w:t>
            </w:r>
          </w:p>
        </w:tc>
        <w:tc>
          <w:tcPr>
            <w:tcW w:w="0" w:type="auto"/>
            <w:hideMark/>
          </w:tcPr>
          <w:p w14:paraId="258CDA72" w14:textId="14D0EA78"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42,22</w:t>
            </w:r>
            <w:r w:rsidRPr="008553F8">
              <w:rPr>
                <w:rFonts w:asciiTheme="minorHAnsi" w:eastAsia="Times New Roman" w:hAnsiTheme="minorHAnsi" w:cstheme="minorHAnsi"/>
                <w:sz w:val="18"/>
                <w:szCs w:val="18"/>
                <w:lang w:eastAsia="es-CO"/>
              </w:rPr>
              <w:t>%</w:t>
            </w:r>
          </w:p>
        </w:tc>
        <w:tc>
          <w:tcPr>
            <w:tcW w:w="0" w:type="auto"/>
            <w:hideMark/>
          </w:tcPr>
          <w:p w14:paraId="27A51F88" w14:textId="22F4B817"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r>
      <w:tr w:rsidR="00C57D57" w:rsidRPr="008553F8" w14:paraId="5AD66DA8" w14:textId="77777777" w:rsidTr="008553F8">
        <w:trPr>
          <w:trHeight w:val="116"/>
        </w:trPr>
        <w:tc>
          <w:tcPr>
            <w:tcW w:w="0" w:type="auto"/>
            <w:hideMark/>
          </w:tcPr>
          <w:p w14:paraId="0C34226D" w14:textId="77777777" w:rsidR="00C57D57" w:rsidRPr="008553F8" w:rsidRDefault="00C57D57" w:rsidP="006D5861">
            <w:pPr>
              <w:spacing w:after="0" w:line="240" w:lineRule="auto"/>
              <w:jc w:val="left"/>
              <w:rPr>
                <w:rFonts w:asciiTheme="minorHAnsi" w:eastAsia="Times New Roman" w:hAnsiTheme="minorHAnsi" w:cstheme="minorHAnsi"/>
                <w:b/>
                <w:bCs/>
                <w:sz w:val="18"/>
                <w:szCs w:val="18"/>
                <w:lang w:eastAsia="es-CO"/>
              </w:rPr>
            </w:pPr>
            <w:r w:rsidRPr="008553F8">
              <w:rPr>
                <w:rFonts w:asciiTheme="minorHAnsi" w:eastAsia="Times New Roman" w:hAnsiTheme="minorHAnsi" w:cstheme="minorHAnsi"/>
                <w:b/>
                <w:bCs/>
                <w:sz w:val="18"/>
                <w:szCs w:val="18"/>
                <w:lang w:eastAsia="es-CO"/>
              </w:rPr>
              <w:t>Puntaje ciencias naturales</w:t>
            </w:r>
          </w:p>
        </w:tc>
        <w:tc>
          <w:tcPr>
            <w:tcW w:w="0" w:type="auto"/>
            <w:hideMark/>
          </w:tcPr>
          <w:p w14:paraId="47197535" w14:textId="75857F38"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c>
          <w:tcPr>
            <w:tcW w:w="0" w:type="auto"/>
            <w:hideMark/>
          </w:tcPr>
          <w:p w14:paraId="36B24247" w14:textId="055757DC"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54,55</w:t>
            </w:r>
            <w:r w:rsidRPr="008553F8">
              <w:rPr>
                <w:rFonts w:asciiTheme="minorHAnsi" w:eastAsia="Times New Roman" w:hAnsiTheme="minorHAnsi" w:cstheme="minorHAnsi"/>
                <w:sz w:val="18"/>
                <w:szCs w:val="18"/>
                <w:lang w:eastAsia="es-CO"/>
              </w:rPr>
              <w:t>%</w:t>
            </w:r>
          </w:p>
        </w:tc>
        <w:tc>
          <w:tcPr>
            <w:tcW w:w="0" w:type="auto"/>
            <w:hideMark/>
          </w:tcPr>
          <w:p w14:paraId="6FA57754" w14:textId="6962AFFA"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45,45</w:t>
            </w:r>
            <w:r w:rsidRPr="008553F8">
              <w:rPr>
                <w:rFonts w:asciiTheme="minorHAnsi" w:eastAsia="Times New Roman" w:hAnsiTheme="minorHAnsi" w:cstheme="minorHAnsi"/>
                <w:sz w:val="18"/>
                <w:szCs w:val="18"/>
                <w:lang w:eastAsia="es-CO"/>
              </w:rPr>
              <w:t>%</w:t>
            </w:r>
          </w:p>
        </w:tc>
        <w:tc>
          <w:tcPr>
            <w:tcW w:w="0" w:type="auto"/>
            <w:hideMark/>
          </w:tcPr>
          <w:p w14:paraId="39DFD40B" w14:textId="3B8785EC" w:rsidR="00C57D57" w:rsidRPr="008553F8" w:rsidRDefault="00C57D57" w:rsidP="006D5861">
            <w:pPr>
              <w:spacing w:after="0" w:line="240" w:lineRule="auto"/>
              <w:jc w:val="right"/>
              <w:rPr>
                <w:rFonts w:asciiTheme="minorHAnsi" w:eastAsia="Times New Roman" w:hAnsiTheme="minorHAnsi" w:cstheme="minorHAnsi"/>
                <w:sz w:val="18"/>
                <w:szCs w:val="18"/>
                <w:lang w:eastAsia="es-CO"/>
              </w:rPr>
            </w:pPr>
            <w:r w:rsidRPr="008553F8">
              <w:rPr>
                <w:rFonts w:asciiTheme="minorHAnsi" w:eastAsia="Times New Roman" w:hAnsiTheme="minorHAnsi" w:cstheme="minorHAnsi"/>
                <w:sz w:val="18"/>
                <w:szCs w:val="18"/>
                <w:lang w:eastAsia="es-CO"/>
              </w:rPr>
              <w:t>0,00%</w:t>
            </w:r>
          </w:p>
        </w:tc>
      </w:tr>
    </w:tbl>
    <w:p w14:paraId="64097544" w14:textId="77777777" w:rsidR="0011717F" w:rsidRDefault="0011717F" w:rsidP="006D5861">
      <w:pPr>
        <w:spacing w:line="240" w:lineRule="auto"/>
        <w:ind w:left="284" w:hanging="284"/>
      </w:pPr>
    </w:p>
    <w:p w14:paraId="56DE0E98" w14:textId="77777777" w:rsidR="00C709ED" w:rsidRDefault="0011717F" w:rsidP="006D5861">
      <w:pPr>
        <w:spacing w:line="240" w:lineRule="auto"/>
        <w:ind w:left="284" w:hanging="284"/>
      </w:pPr>
      <w:r w:rsidRPr="0011717F">
        <w:rPr>
          <w:b/>
          <w:bCs/>
        </w:rPr>
        <w:t>Análisis</w:t>
      </w:r>
      <w:r>
        <w:t xml:space="preserve">: </w:t>
      </w:r>
    </w:p>
    <w:p w14:paraId="4D2C4983" w14:textId="6592C39B" w:rsidR="00D9485C" w:rsidRPr="0019329E" w:rsidRDefault="00800503" w:rsidP="0019329E">
      <w:pPr>
        <w:spacing w:line="240" w:lineRule="auto"/>
      </w:pPr>
      <w:r w:rsidRPr="0019329E">
        <w:t>Teniendo en cuenta el tipo de jornada se puede analizar, e</w:t>
      </w:r>
      <w:r w:rsidR="00A73A3F" w:rsidRPr="0019329E">
        <w:t>n primera instancia</w:t>
      </w:r>
      <w:r w:rsidR="00605D56" w:rsidRPr="0019329E">
        <w:t xml:space="preserve">, </w:t>
      </w:r>
      <w:r w:rsidR="00641A42" w:rsidRPr="0019329E">
        <w:t xml:space="preserve">que </w:t>
      </w:r>
      <w:r w:rsidR="00A73A3F" w:rsidRPr="0019329E">
        <w:t xml:space="preserve">en la jornada de </w:t>
      </w:r>
      <w:r w:rsidR="0097087D" w:rsidRPr="0019329E">
        <w:t xml:space="preserve">la </w:t>
      </w:r>
      <w:r w:rsidR="00A73A3F" w:rsidRPr="0019329E">
        <w:t xml:space="preserve">mañana </w:t>
      </w:r>
      <w:r w:rsidR="000242B1" w:rsidRPr="0019329E">
        <w:t xml:space="preserve">las áreas académicas con </w:t>
      </w:r>
      <w:r w:rsidR="00496FFF" w:rsidRPr="0019329E">
        <w:t xml:space="preserve">resultados más bajos, entre cero y 50 son, </w:t>
      </w:r>
      <w:r w:rsidR="00985064" w:rsidRPr="0019329E">
        <w:t xml:space="preserve">matemáticas, lectura </w:t>
      </w:r>
      <w:r w:rsidR="00545C98" w:rsidRPr="0019329E">
        <w:t>crítica</w:t>
      </w:r>
      <w:r w:rsidR="00985064" w:rsidRPr="0019329E">
        <w:t xml:space="preserve"> y ciencias natur</w:t>
      </w:r>
      <w:r w:rsidR="00545C98" w:rsidRPr="0019329E">
        <w:t xml:space="preserve">ales con porcentajes de </w:t>
      </w:r>
      <w:r w:rsidR="000242B1" w:rsidRPr="0019329E">
        <w:t>55,76</w:t>
      </w:r>
      <w:r w:rsidR="00496FFF" w:rsidRPr="0019329E">
        <w:t>%</w:t>
      </w:r>
      <w:r w:rsidR="00985064" w:rsidRPr="0019329E">
        <w:t>, 70,3%</w:t>
      </w:r>
      <w:r w:rsidR="000242B1" w:rsidRPr="0019329E">
        <w:t xml:space="preserve"> y </w:t>
      </w:r>
      <w:r w:rsidR="00496FFF" w:rsidRPr="0019329E">
        <w:t>65,15%</w:t>
      </w:r>
      <w:r w:rsidR="00545C98" w:rsidRPr="0019329E">
        <w:t>, respectivamente</w:t>
      </w:r>
      <w:r w:rsidR="000D6C22" w:rsidRPr="0019329E">
        <w:t xml:space="preserve">. Sin </w:t>
      </w:r>
      <w:r w:rsidR="00605D56" w:rsidRPr="0019329E">
        <w:t xml:space="preserve">embargo, </w:t>
      </w:r>
      <w:r w:rsidR="00641A42" w:rsidRPr="0019329E">
        <w:t xml:space="preserve">ciencias sociales </w:t>
      </w:r>
      <w:r w:rsidR="00897671" w:rsidRPr="0019329E">
        <w:t xml:space="preserve">obtuvo </w:t>
      </w:r>
      <w:r w:rsidR="0043165F" w:rsidRPr="0019329E">
        <w:t>la mejor puntuación</w:t>
      </w:r>
      <w:r w:rsidR="00026FB2" w:rsidRPr="0019329E">
        <w:t xml:space="preserve"> en sociales</w:t>
      </w:r>
      <w:r w:rsidR="0043165F" w:rsidRPr="0019329E">
        <w:t xml:space="preserve"> con un</w:t>
      </w:r>
      <w:r w:rsidR="00897671" w:rsidRPr="0019329E">
        <w:t xml:space="preserve"> 65,26%</w:t>
      </w:r>
      <w:r w:rsidR="0043165F" w:rsidRPr="0019329E">
        <w:t xml:space="preserve"> en el rango de </w:t>
      </w:r>
      <w:r w:rsidR="00E46F8D" w:rsidRPr="0019329E">
        <w:t xml:space="preserve">50 a 100. </w:t>
      </w:r>
    </w:p>
    <w:p w14:paraId="370CF4D1" w14:textId="2ACD4773" w:rsidR="00E537FB" w:rsidRPr="0019329E" w:rsidRDefault="00E46F8D" w:rsidP="0019329E">
      <w:pPr>
        <w:spacing w:line="240" w:lineRule="auto"/>
      </w:pPr>
      <w:r w:rsidRPr="0019329E">
        <w:lastRenderedPageBreak/>
        <w:t>En segundo lugar,</w:t>
      </w:r>
      <w:r w:rsidR="009E586D" w:rsidRPr="0019329E">
        <w:t xml:space="preserve"> las áreas académicas con puntajes más bajos en </w:t>
      </w:r>
      <w:r w:rsidR="001E40CE" w:rsidRPr="0019329E">
        <w:t xml:space="preserve">la </w:t>
      </w:r>
      <w:r w:rsidR="009E586D" w:rsidRPr="0019329E">
        <w:t xml:space="preserve">jornada de la </w:t>
      </w:r>
      <w:r w:rsidR="0097087D" w:rsidRPr="0019329E">
        <w:t>noche</w:t>
      </w:r>
      <w:r w:rsidR="009E586D" w:rsidRPr="0019329E">
        <w:t xml:space="preserve">, </w:t>
      </w:r>
      <w:r w:rsidRPr="0019329E">
        <w:t>entre cero y 50 son, matemáticas, lectura crítica y ciencias naturales con porcentajes de</w:t>
      </w:r>
      <w:r w:rsidR="00003BF1" w:rsidRPr="0019329E">
        <w:t xml:space="preserve"> </w:t>
      </w:r>
      <w:r w:rsidR="00755190" w:rsidRPr="0019329E">
        <w:t>82,22</w:t>
      </w:r>
      <w:r w:rsidRPr="0019329E">
        <w:t>%,</w:t>
      </w:r>
      <w:r w:rsidR="00755190" w:rsidRPr="0019329E">
        <w:t xml:space="preserve"> 84,44</w:t>
      </w:r>
      <w:r w:rsidRPr="0019329E">
        <w:t xml:space="preserve">% y </w:t>
      </w:r>
      <w:r w:rsidR="00755190" w:rsidRPr="0019329E">
        <w:t>90,91</w:t>
      </w:r>
      <w:r w:rsidRPr="0019329E">
        <w:t xml:space="preserve">%, respectivamente. </w:t>
      </w:r>
      <w:r w:rsidR="00F84697" w:rsidRPr="0019329E">
        <w:t>No obstante</w:t>
      </w:r>
      <w:r w:rsidRPr="0019329E">
        <w:t xml:space="preserve">, ciencias sociales obtuvo la mejor puntuación con un </w:t>
      </w:r>
      <w:r w:rsidR="00755190" w:rsidRPr="0019329E">
        <w:t>53,33</w:t>
      </w:r>
      <w:r w:rsidRPr="0019329E">
        <w:t xml:space="preserve">% en el rango de 50 a 100. </w:t>
      </w:r>
    </w:p>
    <w:p w14:paraId="74234184" w14:textId="03697BE4" w:rsidR="006001C3" w:rsidRPr="0019329E" w:rsidRDefault="00EB5605" w:rsidP="0019329E">
      <w:pPr>
        <w:spacing w:line="240" w:lineRule="auto"/>
      </w:pPr>
      <w:r w:rsidRPr="0019329E">
        <w:t>Como</w:t>
      </w:r>
      <w:r w:rsidR="00D93943" w:rsidRPr="0019329E">
        <w:t xml:space="preserve"> tercera instancia, se observa que en la jornada sabatina </w:t>
      </w:r>
      <w:r w:rsidR="006001C3" w:rsidRPr="0019329E">
        <w:t>todas las áreas académicas tienen</w:t>
      </w:r>
      <w:r w:rsidR="00EA5BDE" w:rsidRPr="0019329E">
        <w:t xml:space="preserve"> </w:t>
      </w:r>
      <w:r w:rsidR="00D93943" w:rsidRPr="0019329E">
        <w:t>resultados bajos, entre cero y 50,</w:t>
      </w:r>
      <w:r w:rsidR="0013088F" w:rsidRPr="0019329E">
        <w:t xml:space="preserve"> presentando 84,1% en</w:t>
      </w:r>
      <w:r w:rsidR="00D93943" w:rsidRPr="0019329E">
        <w:t xml:space="preserve"> matemática</w:t>
      </w:r>
      <w:r w:rsidR="00B63F80" w:rsidRPr="0019329E">
        <w:t xml:space="preserve">s, </w:t>
      </w:r>
      <w:r w:rsidR="006001C3" w:rsidRPr="0019329E">
        <w:t xml:space="preserve">83,72% en </w:t>
      </w:r>
      <w:r w:rsidR="00D93943" w:rsidRPr="0019329E">
        <w:t>lectura crítica</w:t>
      </w:r>
      <w:r w:rsidR="006001C3" w:rsidRPr="0019329E">
        <w:t>, 52,27% en sociales y 88,63% en</w:t>
      </w:r>
      <w:r w:rsidR="00D93943" w:rsidRPr="0019329E">
        <w:t xml:space="preserve"> ciencias naturale</w:t>
      </w:r>
      <w:r w:rsidR="006001C3" w:rsidRPr="0019329E">
        <w:t xml:space="preserve">s. </w:t>
      </w:r>
    </w:p>
    <w:p w14:paraId="795AEF5B" w14:textId="2CBE1072" w:rsidR="00CB63B7" w:rsidRPr="0019329E" w:rsidRDefault="00CB63B7" w:rsidP="0019329E">
      <w:pPr>
        <w:spacing w:line="240" w:lineRule="auto"/>
      </w:pPr>
      <w:r w:rsidRPr="0019329E">
        <w:t xml:space="preserve">En cuarta instancia, las áreas académicas con puntajes más bajos en la jornada de la tarde, entre cero y 50 son, matemáticas, lectura crítica y ciencias naturales con porcentajes de </w:t>
      </w:r>
      <w:r w:rsidR="00407FEC" w:rsidRPr="0019329E">
        <w:t>58,07</w:t>
      </w:r>
      <w:r w:rsidRPr="0019329E">
        <w:t xml:space="preserve">%, </w:t>
      </w:r>
      <w:r w:rsidR="00407FEC" w:rsidRPr="0019329E">
        <w:t>68,82%</w:t>
      </w:r>
      <w:r w:rsidRPr="0019329E">
        <w:t xml:space="preserve"> y </w:t>
      </w:r>
      <w:r w:rsidR="00407FEC" w:rsidRPr="0019329E">
        <w:t>73,4</w:t>
      </w:r>
      <w:r w:rsidRPr="0019329E">
        <w:t xml:space="preserve">%, respectivamente. </w:t>
      </w:r>
      <w:r w:rsidR="00F84697" w:rsidRPr="0019329E">
        <w:t>Por otro lado</w:t>
      </w:r>
      <w:r w:rsidRPr="0019329E">
        <w:t xml:space="preserve">, sociales obtuvo la mejor puntuación con un </w:t>
      </w:r>
      <w:r w:rsidR="003877B3" w:rsidRPr="0019329E">
        <w:t>67</w:t>
      </w:r>
      <w:r w:rsidR="00407FEC" w:rsidRPr="0019329E">
        <w:t>,3</w:t>
      </w:r>
      <w:r w:rsidR="003877B3" w:rsidRPr="0019329E">
        <w:t>9</w:t>
      </w:r>
      <w:r w:rsidRPr="0019329E">
        <w:t xml:space="preserve">% en el rango de 50 a 100. </w:t>
      </w:r>
    </w:p>
    <w:p w14:paraId="44DAA791" w14:textId="77777777" w:rsidR="00F84697" w:rsidRPr="0019329E" w:rsidRDefault="00F84697" w:rsidP="0019329E">
      <w:pPr>
        <w:spacing w:line="240" w:lineRule="auto"/>
      </w:pPr>
    </w:p>
    <w:p w14:paraId="300AAC55" w14:textId="1AF85D79" w:rsidR="00F84697" w:rsidRPr="0019329E" w:rsidRDefault="009A07BB" w:rsidP="0019329E">
      <w:pPr>
        <w:spacing w:line="240" w:lineRule="auto"/>
      </w:pPr>
      <w:r w:rsidRPr="0019329E">
        <w:t>En quinto lugar</w:t>
      </w:r>
      <w:r w:rsidR="00F84697" w:rsidRPr="0019329E">
        <w:t xml:space="preserve">, </w:t>
      </w:r>
      <w:r w:rsidR="00E9141D" w:rsidRPr="0019329E">
        <w:t xml:space="preserve">se observa que en la </w:t>
      </w:r>
      <w:r w:rsidR="00F84697" w:rsidRPr="0019329E">
        <w:t xml:space="preserve">jornada </w:t>
      </w:r>
      <w:r w:rsidR="00E9141D" w:rsidRPr="0019329E">
        <w:t xml:space="preserve">completa </w:t>
      </w:r>
      <w:r w:rsidR="00F84697" w:rsidRPr="0019329E">
        <w:t>las áreas académicas con resultados más bajos, entre cero y 50 son, lectura crítica y ciencias naturales con porcentajes de</w:t>
      </w:r>
      <w:r w:rsidR="00387057" w:rsidRPr="0019329E">
        <w:t xml:space="preserve"> </w:t>
      </w:r>
      <w:r w:rsidR="006C0406" w:rsidRPr="0019329E">
        <w:t>53,48</w:t>
      </w:r>
      <w:r w:rsidR="00387057" w:rsidRPr="0019329E">
        <w:t>%</w:t>
      </w:r>
      <w:r w:rsidR="006C0406" w:rsidRPr="0019329E">
        <w:t xml:space="preserve"> y 56,59</w:t>
      </w:r>
      <w:r w:rsidR="00F84697" w:rsidRPr="0019329E">
        <w:t>%, respectivamente. Sin embargo,</w:t>
      </w:r>
      <w:r w:rsidR="006C0406" w:rsidRPr="0019329E">
        <w:t xml:space="preserve"> las áreas de matemáticas y </w:t>
      </w:r>
      <w:r w:rsidR="00F84697" w:rsidRPr="0019329E">
        <w:t>sociales obtuv</w:t>
      </w:r>
      <w:r w:rsidR="006C0406" w:rsidRPr="0019329E">
        <w:t>ieron</w:t>
      </w:r>
      <w:r w:rsidR="00F84697" w:rsidRPr="0019329E">
        <w:t xml:space="preserve"> </w:t>
      </w:r>
      <w:r w:rsidR="006C0406" w:rsidRPr="0019329E">
        <w:t>las</w:t>
      </w:r>
      <w:r w:rsidR="00F84697" w:rsidRPr="0019329E">
        <w:t xml:space="preserve"> </w:t>
      </w:r>
      <w:r w:rsidR="0093657B" w:rsidRPr="0019329E">
        <w:t>mejores puntuaciones</w:t>
      </w:r>
      <w:r w:rsidR="00F84697" w:rsidRPr="0019329E">
        <w:t xml:space="preserve"> en sociales con un 6</w:t>
      </w:r>
      <w:r w:rsidR="006C0406" w:rsidRPr="0019329E">
        <w:t>2</w:t>
      </w:r>
      <w:r w:rsidR="00F84697" w:rsidRPr="0019329E">
        <w:t>,</w:t>
      </w:r>
      <w:r w:rsidR="0093657B" w:rsidRPr="0019329E">
        <w:t>79</w:t>
      </w:r>
      <w:r w:rsidR="00F84697" w:rsidRPr="0019329E">
        <w:t xml:space="preserve">% </w:t>
      </w:r>
      <w:r w:rsidR="0093657B" w:rsidRPr="0019329E">
        <w:t xml:space="preserve">y 77,52%, respectivamente, </w:t>
      </w:r>
      <w:r w:rsidR="00F84697" w:rsidRPr="0019329E">
        <w:t>en el rango de 50 a 100.</w:t>
      </w:r>
    </w:p>
    <w:p w14:paraId="2DDEB9F5" w14:textId="3D8F4318" w:rsidR="00D93943" w:rsidRPr="0019329E" w:rsidRDefault="0093657B" w:rsidP="0019329E">
      <w:pPr>
        <w:spacing w:line="240" w:lineRule="auto"/>
      </w:pPr>
      <w:r w:rsidRPr="0019329E">
        <w:t xml:space="preserve">Finalmente, </w:t>
      </w:r>
      <w:r w:rsidR="00665B8A" w:rsidRPr="0019329E">
        <w:t xml:space="preserve">las áreas académicas con puntajes más bajos en la jornada de la única, entre cero y 50 son, son, sociales y ciencias naturales con porcentajes de 57,78% y 54,55%, respectivamente. Sin embargo, las áreas de matemáticas y lectura critica obtuvieron las mejores puntuaciones en sociales con un </w:t>
      </w:r>
      <w:r w:rsidR="005C1651" w:rsidRPr="0019329E">
        <w:t>55,25</w:t>
      </w:r>
      <w:r w:rsidR="00665B8A" w:rsidRPr="0019329E">
        <w:t xml:space="preserve">% y </w:t>
      </w:r>
      <w:r w:rsidR="005C1651" w:rsidRPr="0019329E">
        <w:t>62</w:t>
      </w:r>
      <w:r w:rsidR="00665B8A" w:rsidRPr="0019329E">
        <w:t>,</w:t>
      </w:r>
      <w:r w:rsidR="005C1651" w:rsidRPr="0019329E">
        <w:t>2</w:t>
      </w:r>
      <w:r w:rsidR="00665B8A" w:rsidRPr="0019329E">
        <w:t>2%, respectivamente, en el rango de 50 a 100.</w:t>
      </w:r>
    </w:p>
    <w:p w14:paraId="37B26169" w14:textId="77777777" w:rsidR="0019329E" w:rsidRDefault="0019329E" w:rsidP="006D5861">
      <w:pPr>
        <w:spacing w:line="240" w:lineRule="auto"/>
        <w:ind w:left="284" w:hanging="284"/>
      </w:pPr>
    </w:p>
    <w:p w14:paraId="12938CA8" w14:textId="144860B3" w:rsidR="007462B1" w:rsidRDefault="007462B1" w:rsidP="0019329E">
      <w:pPr>
        <w:spacing w:line="240" w:lineRule="auto"/>
      </w:pPr>
      <w:r w:rsidRPr="0019329E">
        <w:t xml:space="preserve">Tabla de resultados en porcentajes </w:t>
      </w:r>
      <w:r w:rsidR="00834A72" w:rsidRPr="0019329E">
        <w:t>con referencia al</w:t>
      </w:r>
      <w:r w:rsidRPr="0019329E">
        <w:t xml:space="preserve"> resultado </w:t>
      </w:r>
      <w:r w:rsidR="00B60D95" w:rsidRPr="0019329E">
        <w:t>5</w:t>
      </w:r>
      <w:r w:rsidR="00834A72" w:rsidRPr="0019329E">
        <w:t xml:space="preserve">, </w:t>
      </w:r>
      <w:r w:rsidRPr="0019329E">
        <w:t xml:space="preserve">puntajes por jornada del colegio en inglés. </w:t>
      </w:r>
    </w:p>
    <w:p w14:paraId="3D2AD8CC" w14:textId="67A6F598" w:rsidR="00B56210" w:rsidRPr="00B56210" w:rsidRDefault="00B56210" w:rsidP="00B56210">
      <w:pPr>
        <w:pStyle w:val="Descripcin"/>
        <w:jc w:val="center"/>
        <w:rPr>
          <w:color w:val="auto"/>
          <w:sz w:val="24"/>
          <w:szCs w:val="24"/>
        </w:rPr>
      </w:pPr>
      <w:bookmarkStart w:id="143" w:name="_Toc151316122"/>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4</w:t>
      </w:r>
      <w:r w:rsidRPr="00B56210">
        <w:rPr>
          <w:color w:val="auto"/>
          <w:sz w:val="24"/>
          <w:szCs w:val="24"/>
        </w:rPr>
        <w:fldChar w:fldCharType="end"/>
      </w:r>
      <w:r w:rsidRPr="00B56210">
        <w:rPr>
          <w:color w:val="auto"/>
          <w:sz w:val="24"/>
          <w:szCs w:val="24"/>
        </w:rPr>
        <w:t>. Porcentaje por jornada del colegio ingles</w:t>
      </w:r>
      <w:bookmarkEnd w:id="143"/>
    </w:p>
    <w:tbl>
      <w:tblPr>
        <w:tblStyle w:val="Tablaconcuadrcula"/>
        <w:tblW w:w="0" w:type="auto"/>
        <w:jc w:val="center"/>
        <w:tblLook w:val="04A0" w:firstRow="1" w:lastRow="0" w:firstColumn="1" w:lastColumn="0" w:noHBand="0" w:noVBand="1"/>
      </w:tblPr>
      <w:tblGrid>
        <w:gridCol w:w="1267"/>
        <w:gridCol w:w="1228"/>
        <w:gridCol w:w="1264"/>
        <w:gridCol w:w="1264"/>
        <w:gridCol w:w="1256"/>
        <w:gridCol w:w="1255"/>
      </w:tblGrid>
      <w:tr w:rsidR="007462B1" w:rsidRPr="009F4AE8" w14:paraId="5132119C" w14:textId="77777777" w:rsidTr="005D4AB7">
        <w:trPr>
          <w:trHeight w:val="20"/>
          <w:jc w:val="center"/>
        </w:trPr>
        <w:tc>
          <w:tcPr>
            <w:tcW w:w="0" w:type="auto"/>
            <w:shd w:val="clear" w:color="auto" w:fill="DAEEF3" w:themeFill="accent5" w:themeFillTint="33"/>
            <w:hideMark/>
          </w:tcPr>
          <w:p w14:paraId="38A8689F"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Jornada</w:t>
            </w:r>
          </w:p>
        </w:tc>
        <w:tc>
          <w:tcPr>
            <w:tcW w:w="0" w:type="auto"/>
            <w:gridSpan w:val="5"/>
            <w:shd w:val="clear" w:color="auto" w:fill="DAEEF3" w:themeFill="accent5" w:themeFillTint="33"/>
            <w:hideMark/>
          </w:tcPr>
          <w:p w14:paraId="2FC26F3C" w14:textId="77777777" w:rsidR="007462B1" w:rsidRPr="00865EBA" w:rsidRDefault="007462B1" w:rsidP="006D5861">
            <w:pPr>
              <w:spacing w:after="0" w:line="240" w:lineRule="auto"/>
              <w:jc w:val="center"/>
              <w:rPr>
                <w:rFonts w:ascii="Times New Roman" w:eastAsia="Times New Roman" w:hAnsi="Times New Roman" w:cs="Times New Roman"/>
                <w:b/>
                <w:bCs/>
                <w:sz w:val="18"/>
                <w:szCs w:val="18"/>
                <w:lang w:eastAsia="es-CO"/>
              </w:rPr>
            </w:pPr>
            <w:r w:rsidRPr="00865EBA">
              <w:rPr>
                <w:rFonts w:ascii="Calibri" w:eastAsia="Times New Roman" w:hAnsi="Calibri" w:cs="Calibri"/>
                <w:b/>
                <w:bCs/>
                <w:sz w:val="18"/>
                <w:szCs w:val="18"/>
                <w:lang w:eastAsia="es-CO"/>
              </w:rPr>
              <w:t>Mañana</w:t>
            </w:r>
          </w:p>
        </w:tc>
      </w:tr>
      <w:tr w:rsidR="007462B1" w:rsidRPr="009F4AE8" w14:paraId="7C425D75" w14:textId="77777777" w:rsidTr="005D4AB7">
        <w:trPr>
          <w:trHeight w:val="20"/>
          <w:jc w:val="center"/>
        </w:trPr>
        <w:tc>
          <w:tcPr>
            <w:tcW w:w="0" w:type="auto"/>
            <w:shd w:val="clear" w:color="auto" w:fill="DAEEF3" w:themeFill="accent5" w:themeFillTint="33"/>
            <w:hideMark/>
          </w:tcPr>
          <w:p w14:paraId="08DA6C16"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3E713660"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183FC510"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6177B587"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487BD728"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51F9EE93"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w:t>
            </w:r>
          </w:p>
        </w:tc>
      </w:tr>
      <w:tr w:rsidR="007462B1" w:rsidRPr="009F4AE8" w14:paraId="1E0F34E9" w14:textId="77777777" w:rsidTr="005D4AB7">
        <w:trPr>
          <w:trHeight w:val="20"/>
          <w:jc w:val="center"/>
        </w:trPr>
        <w:tc>
          <w:tcPr>
            <w:tcW w:w="0" w:type="auto"/>
            <w:hideMark/>
          </w:tcPr>
          <w:p w14:paraId="19084C77"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Puntaje inglés</w:t>
            </w:r>
          </w:p>
        </w:tc>
        <w:tc>
          <w:tcPr>
            <w:tcW w:w="0" w:type="auto"/>
            <w:hideMark/>
          </w:tcPr>
          <w:p w14:paraId="6E6A278D" w14:textId="26DAB774"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50,30</w:t>
            </w:r>
            <w:r w:rsidR="00BD1C00">
              <w:rPr>
                <w:rFonts w:ascii="Calibri" w:eastAsia="Times New Roman" w:hAnsi="Calibri" w:cs="Calibri"/>
                <w:sz w:val="18"/>
                <w:szCs w:val="18"/>
                <w:lang w:eastAsia="es-CO"/>
              </w:rPr>
              <w:t>%</w:t>
            </w:r>
          </w:p>
        </w:tc>
        <w:tc>
          <w:tcPr>
            <w:tcW w:w="0" w:type="auto"/>
            <w:hideMark/>
          </w:tcPr>
          <w:p w14:paraId="797C4082" w14:textId="2FBCA9F2"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33,33</w:t>
            </w:r>
            <w:r w:rsidR="00BD1C00">
              <w:rPr>
                <w:rFonts w:ascii="Calibri" w:eastAsia="Times New Roman" w:hAnsi="Calibri" w:cs="Calibri"/>
                <w:sz w:val="18"/>
                <w:szCs w:val="18"/>
                <w:lang w:eastAsia="es-CO"/>
              </w:rPr>
              <w:t>%</w:t>
            </w:r>
          </w:p>
        </w:tc>
        <w:tc>
          <w:tcPr>
            <w:tcW w:w="0" w:type="auto"/>
            <w:hideMark/>
          </w:tcPr>
          <w:p w14:paraId="2EC3B7D5" w14:textId="73D0635B"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10,91</w:t>
            </w:r>
            <w:r w:rsidR="00BD1C00">
              <w:rPr>
                <w:rFonts w:ascii="Calibri" w:eastAsia="Times New Roman" w:hAnsi="Calibri" w:cs="Calibri"/>
                <w:sz w:val="18"/>
                <w:szCs w:val="18"/>
                <w:lang w:eastAsia="es-CO"/>
              </w:rPr>
              <w:t>%</w:t>
            </w:r>
          </w:p>
        </w:tc>
        <w:tc>
          <w:tcPr>
            <w:tcW w:w="0" w:type="auto"/>
            <w:hideMark/>
          </w:tcPr>
          <w:p w14:paraId="257042EB" w14:textId="1C808DFA"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4,55</w:t>
            </w:r>
            <w:r w:rsidR="00BD1C00">
              <w:rPr>
                <w:rFonts w:ascii="Calibri" w:eastAsia="Times New Roman" w:hAnsi="Calibri" w:cs="Calibri"/>
                <w:sz w:val="18"/>
                <w:szCs w:val="18"/>
                <w:lang w:eastAsia="es-CO"/>
              </w:rPr>
              <w:t>%</w:t>
            </w:r>
          </w:p>
        </w:tc>
        <w:tc>
          <w:tcPr>
            <w:tcW w:w="0" w:type="auto"/>
            <w:hideMark/>
          </w:tcPr>
          <w:p w14:paraId="5EC3F15C" w14:textId="0AD3634D"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0,91</w:t>
            </w:r>
            <w:r w:rsidR="00BD1C00">
              <w:rPr>
                <w:rFonts w:ascii="Calibri" w:eastAsia="Times New Roman" w:hAnsi="Calibri" w:cs="Calibri"/>
                <w:sz w:val="18"/>
                <w:szCs w:val="18"/>
                <w:lang w:eastAsia="es-CO"/>
              </w:rPr>
              <w:t>%</w:t>
            </w:r>
          </w:p>
        </w:tc>
      </w:tr>
      <w:tr w:rsidR="007462B1" w:rsidRPr="009F4AE8" w14:paraId="01E1F17C" w14:textId="77777777" w:rsidTr="005D4AB7">
        <w:trPr>
          <w:trHeight w:val="20"/>
          <w:jc w:val="center"/>
        </w:trPr>
        <w:tc>
          <w:tcPr>
            <w:tcW w:w="0" w:type="auto"/>
            <w:shd w:val="clear" w:color="auto" w:fill="DAEEF3" w:themeFill="accent5" w:themeFillTint="33"/>
            <w:hideMark/>
          </w:tcPr>
          <w:p w14:paraId="486D83FE"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Jornada</w:t>
            </w:r>
          </w:p>
        </w:tc>
        <w:tc>
          <w:tcPr>
            <w:tcW w:w="0" w:type="auto"/>
            <w:gridSpan w:val="5"/>
            <w:shd w:val="clear" w:color="auto" w:fill="DAEEF3" w:themeFill="accent5" w:themeFillTint="33"/>
            <w:hideMark/>
          </w:tcPr>
          <w:p w14:paraId="2C6D8DB4" w14:textId="77777777" w:rsidR="007462B1" w:rsidRPr="00865EBA" w:rsidRDefault="007462B1" w:rsidP="006D5861">
            <w:pPr>
              <w:spacing w:after="0" w:line="240" w:lineRule="auto"/>
              <w:jc w:val="center"/>
              <w:rPr>
                <w:rFonts w:ascii="Times New Roman" w:eastAsia="Times New Roman" w:hAnsi="Times New Roman" w:cs="Times New Roman"/>
                <w:b/>
                <w:bCs/>
                <w:sz w:val="18"/>
                <w:szCs w:val="18"/>
                <w:lang w:eastAsia="es-CO"/>
              </w:rPr>
            </w:pPr>
            <w:r w:rsidRPr="00865EBA">
              <w:rPr>
                <w:rFonts w:ascii="Calibri" w:eastAsia="Times New Roman" w:hAnsi="Calibri" w:cs="Calibri"/>
                <w:b/>
                <w:bCs/>
                <w:sz w:val="18"/>
                <w:szCs w:val="18"/>
                <w:lang w:eastAsia="es-CO"/>
              </w:rPr>
              <w:t>Noche</w:t>
            </w:r>
          </w:p>
        </w:tc>
      </w:tr>
      <w:tr w:rsidR="007462B1" w:rsidRPr="009F4AE8" w14:paraId="19C783FB" w14:textId="77777777" w:rsidTr="005D4AB7">
        <w:trPr>
          <w:trHeight w:val="20"/>
          <w:jc w:val="center"/>
        </w:trPr>
        <w:tc>
          <w:tcPr>
            <w:tcW w:w="0" w:type="auto"/>
            <w:shd w:val="clear" w:color="auto" w:fill="DAEEF3" w:themeFill="accent5" w:themeFillTint="33"/>
            <w:hideMark/>
          </w:tcPr>
          <w:p w14:paraId="53F9D346"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322B0B3C"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385ACF5E"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0ED2296F"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2F8C4A76"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3411611E"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w:t>
            </w:r>
          </w:p>
        </w:tc>
      </w:tr>
      <w:tr w:rsidR="007462B1" w:rsidRPr="009F4AE8" w14:paraId="3481B223" w14:textId="77777777" w:rsidTr="005D4AB7">
        <w:trPr>
          <w:trHeight w:val="20"/>
          <w:jc w:val="center"/>
        </w:trPr>
        <w:tc>
          <w:tcPr>
            <w:tcW w:w="0" w:type="auto"/>
            <w:hideMark/>
          </w:tcPr>
          <w:p w14:paraId="161F03FC"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Puntaje inglés</w:t>
            </w:r>
          </w:p>
        </w:tc>
        <w:tc>
          <w:tcPr>
            <w:tcW w:w="0" w:type="auto"/>
            <w:hideMark/>
          </w:tcPr>
          <w:p w14:paraId="3EE89F2E" w14:textId="238EF0CA"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77,27</w:t>
            </w:r>
            <w:r w:rsidR="00BD1C00">
              <w:rPr>
                <w:rFonts w:ascii="Calibri" w:eastAsia="Times New Roman" w:hAnsi="Calibri" w:cs="Calibri"/>
                <w:sz w:val="18"/>
                <w:szCs w:val="18"/>
                <w:lang w:eastAsia="es-CO"/>
              </w:rPr>
              <w:t>%</w:t>
            </w:r>
          </w:p>
        </w:tc>
        <w:tc>
          <w:tcPr>
            <w:tcW w:w="0" w:type="auto"/>
            <w:hideMark/>
          </w:tcPr>
          <w:p w14:paraId="7D2F903C" w14:textId="52305738"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20,45</w:t>
            </w:r>
            <w:r w:rsidR="00BD1C00">
              <w:rPr>
                <w:rFonts w:ascii="Calibri" w:eastAsia="Times New Roman" w:hAnsi="Calibri" w:cs="Calibri"/>
                <w:sz w:val="18"/>
                <w:szCs w:val="18"/>
                <w:lang w:eastAsia="es-CO"/>
              </w:rPr>
              <w:t>%</w:t>
            </w:r>
          </w:p>
        </w:tc>
        <w:tc>
          <w:tcPr>
            <w:tcW w:w="0" w:type="auto"/>
            <w:hideMark/>
          </w:tcPr>
          <w:p w14:paraId="24BD368C" w14:textId="69A2B25D"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2,27</w:t>
            </w:r>
            <w:r w:rsidR="00BD1C00">
              <w:rPr>
                <w:rFonts w:ascii="Calibri" w:eastAsia="Times New Roman" w:hAnsi="Calibri" w:cs="Calibri"/>
                <w:sz w:val="18"/>
                <w:szCs w:val="18"/>
                <w:lang w:eastAsia="es-CO"/>
              </w:rPr>
              <w:t>%</w:t>
            </w:r>
          </w:p>
        </w:tc>
        <w:tc>
          <w:tcPr>
            <w:tcW w:w="0" w:type="auto"/>
            <w:hideMark/>
          </w:tcPr>
          <w:p w14:paraId="09E27028" w14:textId="335BF3BF"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0,00</w:t>
            </w:r>
            <w:r w:rsidR="00BD1C00">
              <w:rPr>
                <w:rFonts w:ascii="Calibri" w:eastAsia="Times New Roman" w:hAnsi="Calibri" w:cs="Calibri"/>
                <w:sz w:val="18"/>
                <w:szCs w:val="18"/>
                <w:lang w:eastAsia="es-CO"/>
              </w:rPr>
              <w:t>%</w:t>
            </w:r>
          </w:p>
        </w:tc>
        <w:tc>
          <w:tcPr>
            <w:tcW w:w="0" w:type="auto"/>
            <w:hideMark/>
          </w:tcPr>
          <w:p w14:paraId="4EF55318" w14:textId="6A952C47"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0,00</w:t>
            </w:r>
            <w:r w:rsidR="00BD1C00">
              <w:rPr>
                <w:rFonts w:ascii="Calibri" w:eastAsia="Times New Roman" w:hAnsi="Calibri" w:cs="Calibri"/>
                <w:sz w:val="18"/>
                <w:szCs w:val="18"/>
                <w:lang w:eastAsia="es-CO"/>
              </w:rPr>
              <w:t>%</w:t>
            </w:r>
          </w:p>
        </w:tc>
      </w:tr>
      <w:tr w:rsidR="007462B1" w:rsidRPr="009F4AE8" w14:paraId="1B50B5FA" w14:textId="77777777" w:rsidTr="005D4AB7">
        <w:trPr>
          <w:trHeight w:val="20"/>
          <w:jc w:val="center"/>
        </w:trPr>
        <w:tc>
          <w:tcPr>
            <w:tcW w:w="0" w:type="auto"/>
            <w:shd w:val="clear" w:color="auto" w:fill="DAEEF3" w:themeFill="accent5" w:themeFillTint="33"/>
            <w:hideMark/>
          </w:tcPr>
          <w:p w14:paraId="6E9BAA33"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Jornada</w:t>
            </w:r>
          </w:p>
        </w:tc>
        <w:tc>
          <w:tcPr>
            <w:tcW w:w="0" w:type="auto"/>
            <w:gridSpan w:val="5"/>
            <w:shd w:val="clear" w:color="auto" w:fill="DAEEF3" w:themeFill="accent5" w:themeFillTint="33"/>
            <w:hideMark/>
          </w:tcPr>
          <w:p w14:paraId="64DD5D49" w14:textId="77777777" w:rsidR="007462B1" w:rsidRPr="00865EBA" w:rsidRDefault="007462B1" w:rsidP="006D5861">
            <w:pPr>
              <w:spacing w:after="0" w:line="240" w:lineRule="auto"/>
              <w:jc w:val="center"/>
              <w:rPr>
                <w:rFonts w:ascii="Times New Roman" w:eastAsia="Times New Roman" w:hAnsi="Times New Roman" w:cs="Times New Roman"/>
                <w:b/>
                <w:bCs/>
                <w:sz w:val="18"/>
                <w:szCs w:val="18"/>
                <w:lang w:eastAsia="es-CO"/>
              </w:rPr>
            </w:pPr>
            <w:r w:rsidRPr="00865EBA">
              <w:rPr>
                <w:rFonts w:ascii="Calibri" w:eastAsia="Times New Roman" w:hAnsi="Calibri" w:cs="Calibri"/>
                <w:b/>
                <w:bCs/>
                <w:sz w:val="18"/>
                <w:szCs w:val="18"/>
                <w:lang w:eastAsia="es-CO"/>
              </w:rPr>
              <w:t>Sabatina</w:t>
            </w:r>
          </w:p>
        </w:tc>
      </w:tr>
      <w:tr w:rsidR="007462B1" w:rsidRPr="009F4AE8" w14:paraId="68838A47" w14:textId="77777777" w:rsidTr="005D4AB7">
        <w:trPr>
          <w:trHeight w:val="20"/>
          <w:jc w:val="center"/>
        </w:trPr>
        <w:tc>
          <w:tcPr>
            <w:tcW w:w="0" w:type="auto"/>
            <w:shd w:val="clear" w:color="auto" w:fill="DAEEF3" w:themeFill="accent5" w:themeFillTint="33"/>
            <w:hideMark/>
          </w:tcPr>
          <w:p w14:paraId="02620659"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059A4599"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0A6CBA15"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082B6449"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03B2FA44"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0437B767"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w:t>
            </w:r>
          </w:p>
        </w:tc>
      </w:tr>
      <w:tr w:rsidR="007462B1" w:rsidRPr="009F4AE8" w14:paraId="78952CD7" w14:textId="77777777" w:rsidTr="005D4AB7">
        <w:trPr>
          <w:trHeight w:val="20"/>
          <w:jc w:val="center"/>
        </w:trPr>
        <w:tc>
          <w:tcPr>
            <w:tcW w:w="0" w:type="auto"/>
            <w:hideMark/>
          </w:tcPr>
          <w:p w14:paraId="195CC5B8"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Puntaje inglés</w:t>
            </w:r>
          </w:p>
        </w:tc>
        <w:tc>
          <w:tcPr>
            <w:tcW w:w="0" w:type="auto"/>
            <w:hideMark/>
          </w:tcPr>
          <w:p w14:paraId="1719D1C7" w14:textId="3DB82902"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79,07</w:t>
            </w:r>
            <w:r w:rsidR="00BD1C00">
              <w:rPr>
                <w:rFonts w:ascii="Calibri" w:eastAsia="Times New Roman" w:hAnsi="Calibri" w:cs="Calibri"/>
                <w:sz w:val="18"/>
                <w:szCs w:val="18"/>
                <w:lang w:eastAsia="es-CO"/>
              </w:rPr>
              <w:t>%</w:t>
            </w:r>
          </w:p>
        </w:tc>
        <w:tc>
          <w:tcPr>
            <w:tcW w:w="0" w:type="auto"/>
            <w:hideMark/>
          </w:tcPr>
          <w:p w14:paraId="54918008" w14:textId="4AEBC6A4"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18,60</w:t>
            </w:r>
            <w:r w:rsidR="00BD1C00">
              <w:rPr>
                <w:rFonts w:ascii="Calibri" w:eastAsia="Times New Roman" w:hAnsi="Calibri" w:cs="Calibri"/>
                <w:sz w:val="18"/>
                <w:szCs w:val="18"/>
                <w:lang w:eastAsia="es-CO"/>
              </w:rPr>
              <w:t>%</w:t>
            </w:r>
          </w:p>
        </w:tc>
        <w:tc>
          <w:tcPr>
            <w:tcW w:w="0" w:type="auto"/>
            <w:hideMark/>
          </w:tcPr>
          <w:p w14:paraId="6CE98A58" w14:textId="21A17AAB"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2,33</w:t>
            </w:r>
            <w:r w:rsidR="00BD1C00">
              <w:rPr>
                <w:rFonts w:ascii="Calibri" w:eastAsia="Times New Roman" w:hAnsi="Calibri" w:cs="Calibri"/>
                <w:sz w:val="18"/>
                <w:szCs w:val="18"/>
                <w:lang w:eastAsia="es-CO"/>
              </w:rPr>
              <w:t>%</w:t>
            </w:r>
          </w:p>
        </w:tc>
        <w:tc>
          <w:tcPr>
            <w:tcW w:w="0" w:type="auto"/>
            <w:hideMark/>
          </w:tcPr>
          <w:p w14:paraId="566D5132" w14:textId="19858C16"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0,00</w:t>
            </w:r>
            <w:r w:rsidR="00BD1C00">
              <w:rPr>
                <w:rFonts w:ascii="Calibri" w:eastAsia="Times New Roman" w:hAnsi="Calibri" w:cs="Calibri"/>
                <w:sz w:val="18"/>
                <w:szCs w:val="18"/>
                <w:lang w:eastAsia="es-CO"/>
              </w:rPr>
              <w:t>%</w:t>
            </w:r>
          </w:p>
        </w:tc>
        <w:tc>
          <w:tcPr>
            <w:tcW w:w="0" w:type="auto"/>
            <w:hideMark/>
          </w:tcPr>
          <w:p w14:paraId="3AD0D557" w14:textId="77D09F8B"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0,00</w:t>
            </w:r>
            <w:r w:rsidR="00BD1C00">
              <w:rPr>
                <w:rFonts w:ascii="Calibri" w:eastAsia="Times New Roman" w:hAnsi="Calibri" w:cs="Calibri"/>
                <w:sz w:val="18"/>
                <w:szCs w:val="18"/>
                <w:lang w:eastAsia="es-CO"/>
              </w:rPr>
              <w:t>%</w:t>
            </w:r>
          </w:p>
        </w:tc>
      </w:tr>
      <w:tr w:rsidR="007462B1" w:rsidRPr="009F4AE8" w14:paraId="01A2D1D5" w14:textId="77777777" w:rsidTr="005D4AB7">
        <w:trPr>
          <w:trHeight w:val="20"/>
          <w:jc w:val="center"/>
        </w:trPr>
        <w:tc>
          <w:tcPr>
            <w:tcW w:w="0" w:type="auto"/>
            <w:shd w:val="clear" w:color="auto" w:fill="DAEEF3" w:themeFill="accent5" w:themeFillTint="33"/>
            <w:hideMark/>
          </w:tcPr>
          <w:p w14:paraId="0DE623D4"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Jornada</w:t>
            </w:r>
          </w:p>
        </w:tc>
        <w:tc>
          <w:tcPr>
            <w:tcW w:w="0" w:type="auto"/>
            <w:gridSpan w:val="5"/>
            <w:shd w:val="clear" w:color="auto" w:fill="DAEEF3" w:themeFill="accent5" w:themeFillTint="33"/>
            <w:hideMark/>
          </w:tcPr>
          <w:p w14:paraId="50F928E6" w14:textId="77777777" w:rsidR="007462B1" w:rsidRPr="00865EBA" w:rsidRDefault="007462B1" w:rsidP="006D5861">
            <w:pPr>
              <w:spacing w:after="0" w:line="240" w:lineRule="auto"/>
              <w:jc w:val="center"/>
              <w:rPr>
                <w:rFonts w:ascii="Times New Roman" w:eastAsia="Times New Roman" w:hAnsi="Times New Roman" w:cs="Times New Roman"/>
                <w:b/>
                <w:bCs/>
                <w:sz w:val="18"/>
                <w:szCs w:val="18"/>
                <w:lang w:eastAsia="es-CO"/>
              </w:rPr>
            </w:pPr>
            <w:r w:rsidRPr="00865EBA">
              <w:rPr>
                <w:rFonts w:ascii="Calibri" w:eastAsia="Times New Roman" w:hAnsi="Calibri" w:cs="Calibri"/>
                <w:b/>
                <w:bCs/>
                <w:sz w:val="18"/>
                <w:szCs w:val="18"/>
                <w:lang w:eastAsia="es-CO"/>
              </w:rPr>
              <w:t>Tarde</w:t>
            </w:r>
          </w:p>
        </w:tc>
      </w:tr>
      <w:tr w:rsidR="007462B1" w:rsidRPr="009F4AE8" w14:paraId="3444A859" w14:textId="77777777" w:rsidTr="005D4AB7">
        <w:trPr>
          <w:trHeight w:val="20"/>
          <w:jc w:val="center"/>
        </w:trPr>
        <w:tc>
          <w:tcPr>
            <w:tcW w:w="0" w:type="auto"/>
            <w:shd w:val="clear" w:color="auto" w:fill="DAEEF3" w:themeFill="accent5" w:themeFillTint="33"/>
            <w:hideMark/>
          </w:tcPr>
          <w:p w14:paraId="5E58766C"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02C40739"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3555C98F"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3722411A"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38285E3C"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7FB3EAD3"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w:t>
            </w:r>
          </w:p>
        </w:tc>
      </w:tr>
      <w:tr w:rsidR="007462B1" w:rsidRPr="009F4AE8" w14:paraId="1EE940D6" w14:textId="77777777" w:rsidTr="005D4AB7">
        <w:trPr>
          <w:trHeight w:val="20"/>
          <w:jc w:val="center"/>
        </w:trPr>
        <w:tc>
          <w:tcPr>
            <w:tcW w:w="0" w:type="auto"/>
            <w:hideMark/>
          </w:tcPr>
          <w:p w14:paraId="48FB365F"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Puntaje inglés</w:t>
            </w:r>
          </w:p>
        </w:tc>
        <w:tc>
          <w:tcPr>
            <w:tcW w:w="0" w:type="auto"/>
            <w:hideMark/>
          </w:tcPr>
          <w:p w14:paraId="6861C4C2" w14:textId="29582513"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52,17</w:t>
            </w:r>
            <w:r w:rsidR="00B03DC3">
              <w:rPr>
                <w:rFonts w:ascii="Calibri" w:eastAsia="Times New Roman" w:hAnsi="Calibri" w:cs="Calibri"/>
                <w:sz w:val="18"/>
                <w:szCs w:val="18"/>
                <w:lang w:eastAsia="es-CO"/>
              </w:rPr>
              <w:t>%</w:t>
            </w:r>
          </w:p>
        </w:tc>
        <w:tc>
          <w:tcPr>
            <w:tcW w:w="0" w:type="auto"/>
            <w:hideMark/>
          </w:tcPr>
          <w:p w14:paraId="09C6360C" w14:textId="13CCF590"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34,78</w:t>
            </w:r>
            <w:r w:rsidR="00B03DC3">
              <w:rPr>
                <w:rFonts w:ascii="Calibri" w:eastAsia="Times New Roman" w:hAnsi="Calibri" w:cs="Calibri"/>
                <w:sz w:val="18"/>
                <w:szCs w:val="18"/>
                <w:lang w:eastAsia="es-CO"/>
              </w:rPr>
              <w:t>%</w:t>
            </w:r>
          </w:p>
        </w:tc>
        <w:tc>
          <w:tcPr>
            <w:tcW w:w="0" w:type="auto"/>
            <w:hideMark/>
          </w:tcPr>
          <w:p w14:paraId="14142F99" w14:textId="736C4C22"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9,78</w:t>
            </w:r>
            <w:r w:rsidR="00B03DC3">
              <w:rPr>
                <w:rFonts w:ascii="Calibri" w:eastAsia="Times New Roman" w:hAnsi="Calibri" w:cs="Calibri"/>
                <w:sz w:val="18"/>
                <w:szCs w:val="18"/>
                <w:lang w:eastAsia="es-CO"/>
              </w:rPr>
              <w:t>%</w:t>
            </w:r>
          </w:p>
        </w:tc>
        <w:tc>
          <w:tcPr>
            <w:tcW w:w="0" w:type="auto"/>
            <w:hideMark/>
          </w:tcPr>
          <w:p w14:paraId="6572ADC3" w14:textId="1CB1B049"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3,26</w:t>
            </w:r>
            <w:r w:rsidR="00B03DC3">
              <w:rPr>
                <w:rFonts w:ascii="Calibri" w:eastAsia="Times New Roman" w:hAnsi="Calibri" w:cs="Calibri"/>
                <w:sz w:val="18"/>
                <w:szCs w:val="18"/>
                <w:lang w:eastAsia="es-CO"/>
              </w:rPr>
              <w:t>%</w:t>
            </w:r>
          </w:p>
        </w:tc>
        <w:tc>
          <w:tcPr>
            <w:tcW w:w="0" w:type="auto"/>
            <w:hideMark/>
          </w:tcPr>
          <w:p w14:paraId="7B80FFFB" w14:textId="237C0D69"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0,00</w:t>
            </w:r>
            <w:r w:rsidR="00B03DC3">
              <w:rPr>
                <w:rFonts w:ascii="Calibri" w:eastAsia="Times New Roman" w:hAnsi="Calibri" w:cs="Calibri"/>
                <w:sz w:val="18"/>
                <w:szCs w:val="18"/>
                <w:lang w:eastAsia="es-CO"/>
              </w:rPr>
              <w:t>%</w:t>
            </w:r>
          </w:p>
        </w:tc>
      </w:tr>
      <w:tr w:rsidR="007462B1" w:rsidRPr="009F4AE8" w14:paraId="62B220A4" w14:textId="77777777" w:rsidTr="005D4AB7">
        <w:trPr>
          <w:trHeight w:val="20"/>
          <w:jc w:val="center"/>
        </w:trPr>
        <w:tc>
          <w:tcPr>
            <w:tcW w:w="0" w:type="auto"/>
            <w:shd w:val="clear" w:color="auto" w:fill="DAEEF3" w:themeFill="accent5" w:themeFillTint="33"/>
            <w:hideMark/>
          </w:tcPr>
          <w:p w14:paraId="756926EF"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Jornada</w:t>
            </w:r>
          </w:p>
        </w:tc>
        <w:tc>
          <w:tcPr>
            <w:tcW w:w="0" w:type="auto"/>
            <w:gridSpan w:val="5"/>
            <w:shd w:val="clear" w:color="auto" w:fill="DAEEF3" w:themeFill="accent5" w:themeFillTint="33"/>
            <w:hideMark/>
          </w:tcPr>
          <w:p w14:paraId="5E078CD1" w14:textId="77777777" w:rsidR="007462B1" w:rsidRPr="00865EBA" w:rsidRDefault="007462B1" w:rsidP="006D5861">
            <w:pPr>
              <w:spacing w:after="0" w:line="240" w:lineRule="auto"/>
              <w:jc w:val="center"/>
              <w:rPr>
                <w:rFonts w:ascii="Times New Roman" w:eastAsia="Times New Roman" w:hAnsi="Times New Roman" w:cs="Times New Roman"/>
                <w:b/>
                <w:bCs/>
                <w:sz w:val="18"/>
                <w:szCs w:val="18"/>
                <w:lang w:eastAsia="es-CO"/>
              </w:rPr>
            </w:pPr>
            <w:r w:rsidRPr="00865EBA">
              <w:rPr>
                <w:rFonts w:ascii="Calibri" w:eastAsia="Times New Roman" w:hAnsi="Calibri" w:cs="Calibri"/>
                <w:b/>
                <w:bCs/>
                <w:sz w:val="18"/>
                <w:szCs w:val="18"/>
                <w:lang w:eastAsia="es-CO"/>
              </w:rPr>
              <w:t>Completa</w:t>
            </w:r>
          </w:p>
        </w:tc>
      </w:tr>
      <w:tr w:rsidR="007462B1" w:rsidRPr="009F4AE8" w14:paraId="01448EF5" w14:textId="77777777" w:rsidTr="005D4AB7">
        <w:trPr>
          <w:trHeight w:val="20"/>
          <w:jc w:val="center"/>
        </w:trPr>
        <w:tc>
          <w:tcPr>
            <w:tcW w:w="0" w:type="auto"/>
            <w:shd w:val="clear" w:color="auto" w:fill="DAEEF3" w:themeFill="accent5" w:themeFillTint="33"/>
            <w:hideMark/>
          </w:tcPr>
          <w:p w14:paraId="669B10F0"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65E5AD76"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373C85BF"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27E3D039"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69B7DA65"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4D423DAA"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w:t>
            </w:r>
          </w:p>
        </w:tc>
      </w:tr>
      <w:tr w:rsidR="007462B1" w:rsidRPr="009F4AE8" w14:paraId="30A2D293" w14:textId="77777777" w:rsidTr="005D4AB7">
        <w:trPr>
          <w:trHeight w:val="20"/>
          <w:jc w:val="center"/>
        </w:trPr>
        <w:tc>
          <w:tcPr>
            <w:tcW w:w="0" w:type="auto"/>
            <w:hideMark/>
          </w:tcPr>
          <w:p w14:paraId="3E2D0B92"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Puntaje inglés</w:t>
            </w:r>
          </w:p>
        </w:tc>
        <w:tc>
          <w:tcPr>
            <w:tcW w:w="0" w:type="auto"/>
            <w:hideMark/>
          </w:tcPr>
          <w:p w14:paraId="6121AD37" w14:textId="3593094B"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30,23</w:t>
            </w:r>
            <w:r w:rsidR="00B03DC3">
              <w:rPr>
                <w:rFonts w:ascii="Calibri" w:eastAsia="Times New Roman" w:hAnsi="Calibri" w:cs="Calibri"/>
                <w:sz w:val="18"/>
                <w:szCs w:val="18"/>
                <w:lang w:eastAsia="es-CO"/>
              </w:rPr>
              <w:t>%</w:t>
            </w:r>
          </w:p>
        </w:tc>
        <w:tc>
          <w:tcPr>
            <w:tcW w:w="0" w:type="auto"/>
            <w:hideMark/>
          </w:tcPr>
          <w:p w14:paraId="63FEFFBA" w14:textId="2758C6BD"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28,68</w:t>
            </w:r>
            <w:r w:rsidR="00B03DC3">
              <w:rPr>
                <w:rFonts w:ascii="Calibri" w:eastAsia="Times New Roman" w:hAnsi="Calibri" w:cs="Calibri"/>
                <w:sz w:val="18"/>
                <w:szCs w:val="18"/>
                <w:lang w:eastAsia="es-CO"/>
              </w:rPr>
              <w:t>%</w:t>
            </w:r>
          </w:p>
        </w:tc>
        <w:tc>
          <w:tcPr>
            <w:tcW w:w="0" w:type="auto"/>
            <w:hideMark/>
          </w:tcPr>
          <w:p w14:paraId="48A5803A" w14:textId="3654EF47"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16,28</w:t>
            </w:r>
            <w:r w:rsidR="00B03DC3">
              <w:rPr>
                <w:rFonts w:ascii="Calibri" w:eastAsia="Times New Roman" w:hAnsi="Calibri" w:cs="Calibri"/>
                <w:sz w:val="18"/>
                <w:szCs w:val="18"/>
                <w:lang w:eastAsia="es-CO"/>
              </w:rPr>
              <w:t>%</w:t>
            </w:r>
          </w:p>
        </w:tc>
        <w:tc>
          <w:tcPr>
            <w:tcW w:w="0" w:type="auto"/>
            <w:hideMark/>
          </w:tcPr>
          <w:p w14:paraId="1034FC00" w14:textId="67C4A4C7"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16,28</w:t>
            </w:r>
            <w:r w:rsidR="00B03DC3">
              <w:rPr>
                <w:rFonts w:ascii="Calibri" w:eastAsia="Times New Roman" w:hAnsi="Calibri" w:cs="Calibri"/>
                <w:sz w:val="18"/>
                <w:szCs w:val="18"/>
                <w:lang w:eastAsia="es-CO"/>
              </w:rPr>
              <w:t>%</w:t>
            </w:r>
          </w:p>
        </w:tc>
        <w:tc>
          <w:tcPr>
            <w:tcW w:w="0" w:type="auto"/>
            <w:hideMark/>
          </w:tcPr>
          <w:p w14:paraId="5BB4580D" w14:textId="42968513"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8,53</w:t>
            </w:r>
            <w:r w:rsidR="00B03DC3">
              <w:rPr>
                <w:rFonts w:ascii="Calibri" w:eastAsia="Times New Roman" w:hAnsi="Calibri" w:cs="Calibri"/>
                <w:sz w:val="18"/>
                <w:szCs w:val="18"/>
                <w:lang w:eastAsia="es-CO"/>
              </w:rPr>
              <w:t>%</w:t>
            </w:r>
          </w:p>
        </w:tc>
      </w:tr>
      <w:tr w:rsidR="007462B1" w:rsidRPr="009F4AE8" w14:paraId="1E5A2855" w14:textId="77777777" w:rsidTr="005D4AB7">
        <w:trPr>
          <w:trHeight w:val="20"/>
          <w:jc w:val="center"/>
        </w:trPr>
        <w:tc>
          <w:tcPr>
            <w:tcW w:w="0" w:type="auto"/>
            <w:shd w:val="clear" w:color="auto" w:fill="DAEEF3" w:themeFill="accent5" w:themeFillTint="33"/>
            <w:hideMark/>
          </w:tcPr>
          <w:p w14:paraId="717521CC"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Jornada</w:t>
            </w:r>
          </w:p>
        </w:tc>
        <w:tc>
          <w:tcPr>
            <w:tcW w:w="0" w:type="auto"/>
            <w:gridSpan w:val="5"/>
            <w:shd w:val="clear" w:color="auto" w:fill="DAEEF3" w:themeFill="accent5" w:themeFillTint="33"/>
            <w:hideMark/>
          </w:tcPr>
          <w:p w14:paraId="359E8B7E" w14:textId="77777777" w:rsidR="007462B1" w:rsidRPr="00865EBA" w:rsidRDefault="007462B1" w:rsidP="006D5861">
            <w:pPr>
              <w:spacing w:after="0" w:line="240" w:lineRule="auto"/>
              <w:jc w:val="center"/>
              <w:rPr>
                <w:rFonts w:ascii="Times New Roman" w:eastAsia="Times New Roman" w:hAnsi="Times New Roman" w:cs="Times New Roman"/>
                <w:b/>
                <w:bCs/>
                <w:sz w:val="18"/>
                <w:szCs w:val="18"/>
                <w:lang w:eastAsia="es-CO"/>
              </w:rPr>
            </w:pPr>
            <w:r w:rsidRPr="00865EBA">
              <w:rPr>
                <w:rFonts w:ascii="Calibri" w:eastAsia="Times New Roman" w:hAnsi="Calibri" w:cs="Calibri"/>
                <w:b/>
                <w:bCs/>
                <w:sz w:val="18"/>
                <w:szCs w:val="18"/>
                <w:lang w:eastAsia="es-CO"/>
              </w:rPr>
              <w:t>Única</w:t>
            </w:r>
          </w:p>
        </w:tc>
      </w:tr>
      <w:tr w:rsidR="007462B1" w:rsidRPr="009F4AE8" w14:paraId="064307F1" w14:textId="77777777" w:rsidTr="005D4AB7">
        <w:trPr>
          <w:trHeight w:val="20"/>
          <w:jc w:val="center"/>
        </w:trPr>
        <w:tc>
          <w:tcPr>
            <w:tcW w:w="0" w:type="auto"/>
            <w:shd w:val="clear" w:color="auto" w:fill="DAEEF3" w:themeFill="accent5" w:themeFillTint="33"/>
            <w:hideMark/>
          </w:tcPr>
          <w:p w14:paraId="03CA0A44"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78F88DD2"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72659730"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3E660DD7"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6C2DBF41"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320F0BC3"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Porcentaje B+</w:t>
            </w:r>
          </w:p>
        </w:tc>
      </w:tr>
      <w:tr w:rsidR="007462B1" w:rsidRPr="009F4AE8" w14:paraId="26EF82AD" w14:textId="77777777" w:rsidTr="005D4AB7">
        <w:trPr>
          <w:trHeight w:val="20"/>
          <w:jc w:val="center"/>
        </w:trPr>
        <w:tc>
          <w:tcPr>
            <w:tcW w:w="0" w:type="auto"/>
            <w:hideMark/>
          </w:tcPr>
          <w:p w14:paraId="549462B2" w14:textId="77777777" w:rsidR="007462B1" w:rsidRPr="00865EBA" w:rsidRDefault="007462B1" w:rsidP="006D5861">
            <w:pPr>
              <w:spacing w:after="0" w:line="240" w:lineRule="auto"/>
              <w:jc w:val="left"/>
              <w:rPr>
                <w:rFonts w:ascii="Calibri" w:eastAsia="Times New Roman" w:hAnsi="Calibri" w:cs="Calibri"/>
                <w:b/>
                <w:bCs/>
                <w:sz w:val="18"/>
                <w:szCs w:val="18"/>
                <w:lang w:eastAsia="es-CO"/>
              </w:rPr>
            </w:pPr>
            <w:r w:rsidRPr="00865EBA">
              <w:rPr>
                <w:rFonts w:ascii="Calibri" w:eastAsia="Times New Roman" w:hAnsi="Calibri" w:cs="Calibri"/>
                <w:b/>
                <w:bCs/>
                <w:sz w:val="18"/>
                <w:szCs w:val="18"/>
                <w:lang w:eastAsia="es-CO"/>
              </w:rPr>
              <w:t>Puntaje inglés</w:t>
            </w:r>
          </w:p>
        </w:tc>
        <w:tc>
          <w:tcPr>
            <w:tcW w:w="0" w:type="auto"/>
            <w:hideMark/>
          </w:tcPr>
          <w:p w14:paraId="5B9B1EB4" w14:textId="64D84F58"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44,44</w:t>
            </w:r>
            <w:r w:rsidR="00B03DC3">
              <w:rPr>
                <w:rFonts w:ascii="Calibri" w:eastAsia="Times New Roman" w:hAnsi="Calibri" w:cs="Calibri"/>
                <w:sz w:val="18"/>
                <w:szCs w:val="18"/>
                <w:lang w:eastAsia="es-CO"/>
              </w:rPr>
              <w:t>%</w:t>
            </w:r>
          </w:p>
        </w:tc>
        <w:tc>
          <w:tcPr>
            <w:tcW w:w="0" w:type="auto"/>
            <w:hideMark/>
          </w:tcPr>
          <w:p w14:paraId="68F5C9A3" w14:textId="5968DFA6"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31,11</w:t>
            </w:r>
            <w:r w:rsidR="00B03DC3">
              <w:rPr>
                <w:rFonts w:ascii="Calibri" w:eastAsia="Times New Roman" w:hAnsi="Calibri" w:cs="Calibri"/>
                <w:sz w:val="18"/>
                <w:szCs w:val="18"/>
                <w:lang w:eastAsia="es-CO"/>
              </w:rPr>
              <w:t>%</w:t>
            </w:r>
          </w:p>
        </w:tc>
        <w:tc>
          <w:tcPr>
            <w:tcW w:w="0" w:type="auto"/>
            <w:hideMark/>
          </w:tcPr>
          <w:p w14:paraId="384561C9" w14:textId="38F551EE"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17,78</w:t>
            </w:r>
            <w:r w:rsidR="00B03DC3">
              <w:rPr>
                <w:rFonts w:ascii="Calibri" w:eastAsia="Times New Roman" w:hAnsi="Calibri" w:cs="Calibri"/>
                <w:sz w:val="18"/>
                <w:szCs w:val="18"/>
                <w:lang w:eastAsia="es-CO"/>
              </w:rPr>
              <w:t>%</w:t>
            </w:r>
          </w:p>
        </w:tc>
        <w:tc>
          <w:tcPr>
            <w:tcW w:w="0" w:type="auto"/>
            <w:hideMark/>
          </w:tcPr>
          <w:p w14:paraId="58C52141" w14:textId="7DF25256"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6,67</w:t>
            </w:r>
            <w:r w:rsidR="00B03DC3">
              <w:rPr>
                <w:rFonts w:ascii="Calibri" w:eastAsia="Times New Roman" w:hAnsi="Calibri" w:cs="Calibri"/>
                <w:sz w:val="18"/>
                <w:szCs w:val="18"/>
                <w:lang w:eastAsia="es-CO"/>
              </w:rPr>
              <w:t>%</w:t>
            </w:r>
          </w:p>
        </w:tc>
        <w:tc>
          <w:tcPr>
            <w:tcW w:w="0" w:type="auto"/>
            <w:hideMark/>
          </w:tcPr>
          <w:p w14:paraId="1D998E29" w14:textId="544DAA99" w:rsidR="007462B1" w:rsidRPr="00865EBA" w:rsidRDefault="007462B1" w:rsidP="006D5861">
            <w:pPr>
              <w:spacing w:after="0" w:line="240" w:lineRule="auto"/>
              <w:jc w:val="right"/>
              <w:rPr>
                <w:rFonts w:ascii="Calibri" w:eastAsia="Times New Roman" w:hAnsi="Calibri" w:cs="Calibri"/>
                <w:sz w:val="18"/>
                <w:szCs w:val="18"/>
                <w:lang w:eastAsia="es-CO"/>
              </w:rPr>
            </w:pPr>
            <w:r w:rsidRPr="00865EBA">
              <w:rPr>
                <w:rFonts w:ascii="Calibri" w:eastAsia="Times New Roman" w:hAnsi="Calibri" w:cs="Calibri"/>
                <w:sz w:val="18"/>
                <w:szCs w:val="18"/>
                <w:lang w:eastAsia="es-CO"/>
              </w:rPr>
              <w:t>0,00</w:t>
            </w:r>
            <w:r w:rsidR="00B03DC3">
              <w:rPr>
                <w:rFonts w:ascii="Calibri" w:eastAsia="Times New Roman" w:hAnsi="Calibri" w:cs="Calibri"/>
                <w:sz w:val="18"/>
                <w:szCs w:val="18"/>
                <w:lang w:eastAsia="es-CO"/>
              </w:rPr>
              <w:t>%</w:t>
            </w:r>
          </w:p>
        </w:tc>
      </w:tr>
    </w:tbl>
    <w:p w14:paraId="282035BE" w14:textId="77777777" w:rsidR="00E537FB" w:rsidRDefault="00E537FB" w:rsidP="006D5861">
      <w:pPr>
        <w:spacing w:line="240" w:lineRule="auto"/>
        <w:ind w:left="284" w:hanging="284"/>
      </w:pPr>
    </w:p>
    <w:p w14:paraId="3103A382" w14:textId="77777777" w:rsidR="00A15BA0" w:rsidRDefault="00D0271A" w:rsidP="006D5861">
      <w:pPr>
        <w:spacing w:after="200" w:line="240" w:lineRule="auto"/>
      </w:pPr>
      <w:r>
        <w:t>El resultado de l</w:t>
      </w:r>
      <w:r w:rsidR="00F03D1E">
        <w:t xml:space="preserve">as pruebas en el nivel de inglés, teniendo en cuenta el tipo de jornada, registra que la mayoría de </w:t>
      </w:r>
      <w:r w:rsidR="00C443C6">
        <w:t xml:space="preserve">los estudiantes </w:t>
      </w:r>
      <w:r w:rsidR="006D2FB2">
        <w:t xml:space="preserve">califican como nivel básico de inglés, con niveles A- y A, </w:t>
      </w:r>
      <w:r w:rsidR="00175CF0">
        <w:t>con porcentajes</w:t>
      </w:r>
      <w:r w:rsidR="00464CEE">
        <w:t xml:space="preserve"> por jornadas</w:t>
      </w:r>
      <w:r w:rsidR="00175CF0">
        <w:t xml:space="preserve"> de 83,33%</w:t>
      </w:r>
      <w:r w:rsidR="00464CEE">
        <w:t xml:space="preserve"> en la</w:t>
      </w:r>
      <w:r w:rsidR="000A4985">
        <w:t xml:space="preserve"> </w:t>
      </w:r>
      <w:r w:rsidR="00175CF0">
        <w:t xml:space="preserve">mañana, </w:t>
      </w:r>
      <w:r w:rsidR="000A4985">
        <w:t>97,72%</w:t>
      </w:r>
      <w:r w:rsidR="00464CEE">
        <w:t xml:space="preserve"> en la noche, </w:t>
      </w:r>
      <w:r w:rsidR="00861C85">
        <w:t xml:space="preserve">97,67% en sabatina, </w:t>
      </w:r>
      <w:r w:rsidR="00DE2E49">
        <w:t xml:space="preserve">86,95% en la tarde, 53,91% en la completa y 75,55%. </w:t>
      </w:r>
    </w:p>
    <w:p w14:paraId="3F883785" w14:textId="4B2D853C" w:rsidR="0023298B" w:rsidRDefault="00A15BA0" w:rsidP="006D5861">
      <w:pPr>
        <w:spacing w:after="200" w:line="240" w:lineRule="auto"/>
      </w:pPr>
      <w:r>
        <w:t xml:space="preserve">Por otro lado, los </w:t>
      </w:r>
      <w:r w:rsidR="006F6706">
        <w:t>colegios que registran</w:t>
      </w:r>
      <w:r w:rsidR="00B17ACE">
        <w:t xml:space="preserve"> más estudiantes con</w:t>
      </w:r>
      <w:r w:rsidR="006F6706">
        <w:t xml:space="preserve"> nivel intermedio de inglés</w:t>
      </w:r>
      <w:r w:rsidR="00B17ACE">
        <w:t xml:space="preserve"> </w:t>
      </w:r>
      <w:r w:rsidR="006F6706">
        <w:t xml:space="preserve">(A2), </w:t>
      </w:r>
      <w:r w:rsidR="00FB4313">
        <w:t>son los de la jornada maña</w:t>
      </w:r>
      <w:r w:rsidR="00B17ACE">
        <w:t>na, completa y única, con 1</w:t>
      </w:r>
      <w:r w:rsidR="0023298B">
        <w:t>0</w:t>
      </w:r>
      <w:r w:rsidR="00B17ACE">
        <w:t xml:space="preserve">,91%, </w:t>
      </w:r>
      <w:r w:rsidR="0023298B">
        <w:t xml:space="preserve">16,28% y 17,78%, respectivamente. </w:t>
      </w:r>
    </w:p>
    <w:p w14:paraId="0D852009" w14:textId="2465D1F7" w:rsidR="0023298B" w:rsidRPr="0023298B" w:rsidRDefault="0023298B" w:rsidP="006D5861">
      <w:pPr>
        <w:spacing w:after="200" w:line="240" w:lineRule="auto"/>
      </w:pPr>
      <w:r>
        <w:t xml:space="preserve">Finalmente, </w:t>
      </w:r>
      <w:r w:rsidR="005E1C2E">
        <w:t>el</w:t>
      </w:r>
      <w:r>
        <w:t xml:space="preserve"> colegio con </w:t>
      </w:r>
      <w:r w:rsidR="005E1C2E">
        <w:t xml:space="preserve">jornada completa, registra más estudiantes con nivel de inglés </w:t>
      </w:r>
      <w:r w:rsidR="000A16D9">
        <w:t>conversacional (</w:t>
      </w:r>
      <w:r w:rsidR="005E1C2E">
        <w:t xml:space="preserve">B1, B+), con un </w:t>
      </w:r>
      <w:r w:rsidR="000A16D9">
        <w:t>porcentaje 24</w:t>
      </w:r>
      <w:r w:rsidR="005E1C2E">
        <w:t xml:space="preserve">,81%.  </w:t>
      </w:r>
    </w:p>
    <w:p w14:paraId="15399E53" w14:textId="77777777" w:rsidR="00D9485C" w:rsidRDefault="00D9485C" w:rsidP="006D5861">
      <w:pPr>
        <w:spacing w:line="240" w:lineRule="auto"/>
        <w:ind w:left="284" w:hanging="284"/>
      </w:pPr>
      <w:r w:rsidRPr="004619F3">
        <w:rPr>
          <w:b/>
          <w:bCs/>
        </w:rPr>
        <w:t xml:space="preserve">Resultado </w:t>
      </w:r>
      <w:r>
        <w:rPr>
          <w:b/>
          <w:bCs/>
        </w:rPr>
        <w:t>6</w:t>
      </w:r>
      <w:r>
        <w:t xml:space="preserve">. </w:t>
      </w:r>
      <w:bookmarkStart w:id="144" w:name="_Hlk150887601"/>
      <w:r>
        <w:t>Puntajes por genero del colegio</w:t>
      </w:r>
      <w:bookmarkEnd w:id="144"/>
      <w:r>
        <w:t>.</w:t>
      </w:r>
    </w:p>
    <w:p w14:paraId="1E0D3B4C" w14:textId="77777777" w:rsidR="00B56210" w:rsidRDefault="00B56210" w:rsidP="006D5861">
      <w:pPr>
        <w:spacing w:line="240" w:lineRule="auto"/>
        <w:ind w:left="284" w:hanging="284"/>
      </w:pPr>
    </w:p>
    <w:p w14:paraId="2FE494C4" w14:textId="7CA88D46" w:rsidR="00B60D95" w:rsidRDefault="00B60D95" w:rsidP="00B56210">
      <w:pPr>
        <w:spacing w:line="240" w:lineRule="auto"/>
      </w:pPr>
      <w:r w:rsidRPr="00B56210">
        <w:t xml:space="preserve">Tabla de resultados en porcentajes </w:t>
      </w:r>
      <w:r w:rsidR="00834A72" w:rsidRPr="00B56210">
        <w:t>con referencia al</w:t>
      </w:r>
      <w:r w:rsidRPr="00B56210">
        <w:t xml:space="preserve"> resultado 6</w:t>
      </w:r>
      <w:r w:rsidR="00834A72" w:rsidRPr="00B56210">
        <w:t xml:space="preserve">, </w:t>
      </w:r>
      <w:r w:rsidRPr="00B56210">
        <w:t xml:space="preserve">puntajes por el género del colegio. </w:t>
      </w:r>
    </w:p>
    <w:p w14:paraId="2AEE3615" w14:textId="77777777" w:rsidR="00B56210" w:rsidRDefault="00B56210" w:rsidP="00B56210">
      <w:pPr>
        <w:spacing w:line="240" w:lineRule="auto"/>
      </w:pPr>
    </w:p>
    <w:p w14:paraId="2CAED644" w14:textId="0AC19C59" w:rsidR="00B56210" w:rsidRPr="00B56210" w:rsidRDefault="00B56210" w:rsidP="00B56210">
      <w:pPr>
        <w:pStyle w:val="Descripcin"/>
        <w:jc w:val="center"/>
        <w:rPr>
          <w:color w:val="auto"/>
          <w:sz w:val="24"/>
          <w:szCs w:val="24"/>
        </w:rPr>
      </w:pPr>
      <w:bookmarkStart w:id="145" w:name="_Toc151316123"/>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5</w:t>
      </w:r>
      <w:r w:rsidRPr="00B56210">
        <w:rPr>
          <w:color w:val="auto"/>
          <w:sz w:val="24"/>
          <w:szCs w:val="24"/>
        </w:rPr>
        <w:fldChar w:fldCharType="end"/>
      </w:r>
      <w:r w:rsidRPr="00B56210">
        <w:rPr>
          <w:color w:val="auto"/>
          <w:sz w:val="24"/>
          <w:szCs w:val="24"/>
        </w:rPr>
        <w:t xml:space="preserve">. </w:t>
      </w:r>
      <w:r>
        <w:rPr>
          <w:color w:val="auto"/>
          <w:sz w:val="24"/>
          <w:szCs w:val="24"/>
        </w:rPr>
        <w:t>Porcentajes</w:t>
      </w:r>
      <w:r w:rsidRPr="00B56210">
        <w:rPr>
          <w:color w:val="auto"/>
          <w:sz w:val="24"/>
          <w:szCs w:val="24"/>
        </w:rPr>
        <w:t xml:space="preserve"> por genero del colegi</w:t>
      </w:r>
      <w:r>
        <w:rPr>
          <w:color w:val="auto"/>
          <w:sz w:val="24"/>
          <w:szCs w:val="24"/>
        </w:rPr>
        <w:t>o</w:t>
      </w:r>
      <w:bookmarkEnd w:id="145"/>
    </w:p>
    <w:tbl>
      <w:tblPr>
        <w:tblStyle w:val="Tablaconcuadrcula"/>
        <w:tblW w:w="0" w:type="auto"/>
        <w:tblLook w:val="04A0" w:firstRow="1" w:lastRow="0" w:firstColumn="1" w:lastColumn="0" w:noHBand="0" w:noVBand="1"/>
      </w:tblPr>
      <w:tblGrid>
        <w:gridCol w:w="2166"/>
        <w:gridCol w:w="1508"/>
        <w:gridCol w:w="1599"/>
        <w:gridCol w:w="1599"/>
        <w:gridCol w:w="1691"/>
      </w:tblGrid>
      <w:tr w:rsidR="00B60D95" w:rsidRPr="007C69B8" w14:paraId="4BC4E303" w14:textId="77777777" w:rsidTr="00DE6D88">
        <w:trPr>
          <w:trHeight w:val="20"/>
        </w:trPr>
        <w:tc>
          <w:tcPr>
            <w:tcW w:w="0" w:type="auto"/>
            <w:shd w:val="clear" w:color="auto" w:fill="DAEEF3" w:themeFill="accent5" w:themeFillTint="33"/>
            <w:hideMark/>
          </w:tcPr>
          <w:p w14:paraId="02D7205B"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 xml:space="preserve">Genero Colegio </w:t>
            </w:r>
          </w:p>
        </w:tc>
        <w:tc>
          <w:tcPr>
            <w:tcW w:w="0" w:type="auto"/>
            <w:gridSpan w:val="4"/>
            <w:shd w:val="clear" w:color="auto" w:fill="DAEEF3" w:themeFill="accent5" w:themeFillTint="33"/>
            <w:hideMark/>
          </w:tcPr>
          <w:p w14:paraId="12010260" w14:textId="77777777" w:rsidR="00B60D95" w:rsidRPr="007C69B8" w:rsidRDefault="00B60D95" w:rsidP="006D5861">
            <w:pPr>
              <w:spacing w:after="0" w:line="240" w:lineRule="auto"/>
              <w:jc w:val="center"/>
              <w:rPr>
                <w:rFonts w:ascii="Times New Roman" w:eastAsia="Times New Roman" w:hAnsi="Times New Roman" w:cs="Times New Roman"/>
                <w:b/>
                <w:bCs/>
                <w:sz w:val="20"/>
                <w:szCs w:val="20"/>
                <w:lang w:eastAsia="es-CO"/>
              </w:rPr>
            </w:pPr>
            <w:r w:rsidRPr="007C69B8">
              <w:rPr>
                <w:rFonts w:ascii="Calibri" w:eastAsia="Times New Roman" w:hAnsi="Calibri" w:cs="Calibri"/>
                <w:b/>
                <w:bCs/>
                <w:sz w:val="18"/>
                <w:szCs w:val="18"/>
                <w:lang w:eastAsia="es-CO"/>
              </w:rPr>
              <w:t>Mixto</w:t>
            </w:r>
          </w:p>
        </w:tc>
      </w:tr>
      <w:tr w:rsidR="00B60D95" w:rsidRPr="007C69B8" w14:paraId="7BEA83A4" w14:textId="77777777" w:rsidTr="00DE6D88">
        <w:trPr>
          <w:trHeight w:val="20"/>
        </w:trPr>
        <w:tc>
          <w:tcPr>
            <w:tcW w:w="0" w:type="auto"/>
            <w:shd w:val="clear" w:color="auto" w:fill="DAEEF3" w:themeFill="accent5" w:themeFillTint="33"/>
            <w:hideMark/>
          </w:tcPr>
          <w:p w14:paraId="5B45B52B"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Rangos de puntaje</w:t>
            </w:r>
          </w:p>
        </w:tc>
        <w:tc>
          <w:tcPr>
            <w:tcW w:w="0" w:type="auto"/>
            <w:shd w:val="clear" w:color="auto" w:fill="DAEEF3" w:themeFill="accent5" w:themeFillTint="33"/>
            <w:hideMark/>
          </w:tcPr>
          <w:p w14:paraId="1C440C9D"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0 a 25</w:t>
            </w:r>
          </w:p>
        </w:tc>
        <w:tc>
          <w:tcPr>
            <w:tcW w:w="0" w:type="auto"/>
            <w:shd w:val="clear" w:color="auto" w:fill="DAEEF3" w:themeFill="accent5" w:themeFillTint="33"/>
            <w:hideMark/>
          </w:tcPr>
          <w:p w14:paraId="79A49C47"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26 a 50</w:t>
            </w:r>
          </w:p>
        </w:tc>
        <w:tc>
          <w:tcPr>
            <w:tcW w:w="0" w:type="auto"/>
            <w:shd w:val="clear" w:color="auto" w:fill="DAEEF3" w:themeFill="accent5" w:themeFillTint="33"/>
            <w:hideMark/>
          </w:tcPr>
          <w:p w14:paraId="3B0C474E"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51 a 75</w:t>
            </w:r>
          </w:p>
        </w:tc>
        <w:tc>
          <w:tcPr>
            <w:tcW w:w="0" w:type="auto"/>
            <w:shd w:val="clear" w:color="auto" w:fill="DAEEF3" w:themeFill="accent5" w:themeFillTint="33"/>
            <w:hideMark/>
          </w:tcPr>
          <w:p w14:paraId="61184A62"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76 a 100</w:t>
            </w:r>
          </w:p>
        </w:tc>
      </w:tr>
      <w:tr w:rsidR="00B60D95" w:rsidRPr="007C69B8" w14:paraId="6FD3EFBD" w14:textId="77777777" w:rsidTr="00DE6D88">
        <w:trPr>
          <w:trHeight w:val="20"/>
        </w:trPr>
        <w:tc>
          <w:tcPr>
            <w:tcW w:w="0" w:type="auto"/>
            <w:hideMark/>
          </w:tcPr>
          <w:p w14:paraId="6EC915F3"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matemáticas</w:t>
            </w:r>
          </w:p>
        </w:tc>
        <w:tc>
          <w:tcPr>
            <w:tcW w:w="0" w:type="auto"/>
            <w:hideMark/>
          </w:tcPr>
          <w:p w14:paraId="335BF05B"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1,67</w:t>
            </w:r>
            <w:r>
              <w:rPr>
                <w:rFonts w:ascii="Calibri" w:eastAsia="Times New Roman" w:hAnsi="Calibri" w:cs="Calibri"/>
                <w:sz w:val="18"/>
                <w:szCs w:val="18"/>
                <w:lang w:eastAsia="es-CO"/>
              </w:rPr>
              <w:t>%</w:t>
            </w:r>
          </w:p>
        </w:tc>
        <w:tc>
          <w:tcPr>
            <w:tcW w:w="0" w:type="auto"/>
            <w:hideMark/>
          </w:tcPr>
          <w:p w14:paraId="6920AE3E"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54,70</w:t>
            </w:r>
            <w:r>
              <w:rPr>
                <w:rFonts w:ascii="Calibri" w:eastAsia="Times New Roman" w:hAnsi="Calibri" w:cs="Calibri"/>
                <w:sz w:val="18"/>
                <w:szCs w:val="18"/>
                <w:lang w:eastAsia="es-CO"/>
              </w:rPr>
              <w:t>%</w:t>
            </w:r>
          </w:p>
        </w:tc>
        <w:tc>
          <w:tcPr>
            <w:tcW w:w="0" w:type="auto"/>
            <w:hideMark/>
          </w:tcPr>
          <w:p w14:paraId="25C982E7"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41,97</w:t>
            </w:r>
            <w:r>
              <w:rPr>
                <w:rFonts w:ascii="Calibri" w:eastAsia="Times New Roman" w:hAnsi="Calibri" w:cs="Calibri"/>
                <w:sz w:val="18"/>
                <w:szCs w:val="18"/>
                <w:lang w:eastAsia="es-CO"/>
              </w:rPr>
              <w:t>%</w:t>
            </w:r>
          </w:p>
        </w:tc>
        <w:tc>
          <w:tcPr>
            <w:tcW w:w="0" w:type="auto"/>
            <w:hideMark/>
          </w:tcPr>
          <w:p w14:paraId="3EAF8D7E"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1,67</w:t>
            </w:r>
            <w:r>
              <w:rPr>
                <w:rFonts w:ascii="Calibri" w:eastAsia="Times New Roman" w:hAnsi="Calibri" w:cs="Calibri"/>
                <w:sz w:val="18"/>
                <w:szCs w:val="18"/>
                <w:lang w:eastAsia="es-CO"/>
              </w:rPr>
              <w:t>%</w:t>
            </w:r>
          </w:p>
        </w:tc>
      </w:tr>
      <w:tr w:rsidR="00B60D95" w:rsidRPr="007C69B8" w14:paraId="463288E8" w14:textId="77777777" w:rsidTr="00DE6D88">
        <w:trPr>
          <w:trHeight w:val="20"/>
        </w:trPr>
        <w:tc>
          <w:tcPr>
            <w:tcW w:w="0" w:type="auto"/>
            <w:hideMark/>
          </w:tcPr>
          <w:p w14:paraId="30A1251D"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lectura crítica</w:t>
            </w:r>
          </w:p>
        </w:tc>
        <w:tc>
          <w:tcPr>
            <w:tcW w:w="0" w:type="auto"/>
            <w:hideMark/>
          </w:tcPr>
          <w:p w14:paraId="3119A254"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36,72</w:t>
            </w:r>
            <w:r>
              <w:rPr>
                <w:rFonts w:ascii="Calibri" w:eastAsia="Times New Roman" w:hAnsi="Calibri" w:cs="Calibri"/>
                <w:sz w:val="18"/>
                <w:szCs w:val="18"/>
                <w:lang w:eastAsia="es-CO"/>
              </w:rPr>
              <w:t>%</w:t>
            </w:r>
          </w:p>
        </w:tc>
        <w:tc>
          <w:tcPr>
            <w:tcW w:w="0" w:type="auto"/>
            <w:hideMark/>
          </w:tcPr>
          <w:p w14:paraId="3F752D5C"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28,36</w:t>
            </w:r>
            <w:r>
              <w:rPr>
                <w:rFonts w:ascii="Calibri" w:eastAsia="Times New Roman" w:hAnsi="Calibri" w:cs="Calibri"/>
                <w:sz w:val="18"/>
                <w:szCs w:val="18"/>
                <w:lang w:eastAsia="es-CO"/>
              </w:rPr>
              <w:t>%</w:t>
            </w:r>
          </w:p>
        </w:tc>
        <w:tc>
          <w:tcPr>
            <w:tcW w:w="0" w:type="auto"/>
            <w:hideMark/>
          </w:tcPr>
          <w:p w14:paraId="0D59E8C8"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34,33</w:t>
            </w:r>
            <w:r>
              <w:rPr>
                <w:rFonts w:ascii="Calibri" w:eastAsia="Times New Roman" w:hAnsi="Calibri" w:cs="Calibri"/>
                <w:sz w:val="18"/>
                <w:szCs w:val="18"/>
                <w:lang w:eastAsia="es-CO"/>
              </w:rPr>
              <w:t>%</w:t>
            </w:r>
          </w:p>
        </w:tc>
        <w:tc>
          <w:tcPr>
            <w:tcW w:w="0" w:type="auto"/>
            <w:hideMark/>
          </w:tcPr>
          <w:p w14:paraId="4D4409A3"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0,60</w:t>
            </w:r>
            <w:r>
              <w:rPr>
                <w:rFonts w:ascii="Calibri" w:eastAsia="Times New Roman" w:hAnsi="Calibri" w:cs="Calibri"/>
                <w:sz w:val="18"/>
                <w:szCs w:val="18"/>
                <w:lang w:eastAsia="es-CO"/>
              </w:rPr>
              <w:t>%</w:t>
            </w:r>
          </w:p>
        </w:tc>
      </w:tr>
      <w:tr w:rsidR="00B60D95" w:rsidRPr="007C69B8" w14:paraId="526C8F20" w14:textId="77777777" w:rsidTr="00DE6D88">
        <w:trPr>
          <w:trHeight w:val="20"/>
        </w:trPr>
        <w:tc>
          <w:tcPr>
            <w:tcW w:w="0" w:type="auto"/>
            <w:hideMark/>
          </w:tcPr>
          <w:p w14:paraId="1BBB0C31"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sociales</w:t>
            </w:r>
          </w:p>
        </w:tc>
        <w:tc>
          <w:tcPr>
            <w:tcW w:w="0" w:type="auto"/>
            <w:hideMark/>
          </w:tcPr>
          <w:p w14:paraId="71CF7A75"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0,61</w:t>
            </w:r>
            <w:r>
              <w:rPr>
                <w:rFonts w:ascii="Calibri" w:eastAsia="Times New Roman" w:hAnsi="Calibri" w:cs="Calibri"/>
                <w:sz w:val="18"/>
                <w:szCs w:val="18"/>
                <w:lang w:eastAsia="es-CO"/>
              </w:rPr>
              <w:t>%</w:t>
            </w:r>
          </w:p>
        </w:tc>
        <w:tc>
          <w:tcPr>
            <w:tcW w:w="0" w:type="auto"/>
            <w:hideMark/>
          </w:tcPr>
          <w:p w14:paraId="3F99BF5C"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35,76</w:t>
            </w:r>
            <w:r>
              <w:rPr>
                <w:rFonts w:ascii="Calibri" w:eastAsia="Times New Roman" w:hAnsi="Calibri" w:cs="Calibri"/>
                <w:sz w:val="18"/>
                <w:szCs w:val="18"/>
                <w:lang w:eastAsia="es-CO"/>
              </w:rPr>
              <w:t>%</w:t>
            </w:r>
          </w:p>
        </w:tc>
        <w:tc>
          <w:tcPr>
            <w:tcW w:w="0" w:type="auto"/>
            <w:hideMark/>
          </w:tcPr>
          <w:p w14:paraId="084EF2A2"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27,27</w:t>
            </w:r>
            <w:r>
              <w:rPr>
                <w:rFonts w:ascii="Calibri" w:eastAsia="Times New Roman" w:hAnsi="Calibri" w:cs="Calibri"/>
                <w:sz w:val="18"/>
                <w:szCs w:val="18"/>
                <w:lang w:eastAsia="es-CO"/>
              </w:rPr>
              <w:t>%</w:t>
            </w:r>
          </w:p>
        </w:tc>
        <w:tc>
          <w:tcPr>
            <w:tcW w:w="0" w:type="auto"/>
            <w:hideMark/>
          </w:tcPr>
          <w:p w14:paraId="57BEEBE5"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36,36</w:t>
            </w:r>
            <w:r>
              <w:rPr>
                <w:rFonts w:ascii="Calibri" w:eastAsia="Times New Roman" w:hAnsi="Calibri" w:cs="Calibri"/>
                <w:sz w:val="18"/>
                <w:szCs w:val="18"/>
                <w:lang w:eastAsia="es-CO"/>
              </w:rPr>
              <w:t>%</w:t>
            </w:r>
          </w:p>
        </w:tc>
      </w:tr>
      <w:tr w:rsidR="00B60D95" w:rsidRPr="007C69B8" w14:paraId="303E0D88" w14:textId="77777777" w:rsidTr="00DE6D88">
        <w:trPr>
          <w:trHeight w:val="20"/>
        </w:trPr>
        <w:tc>
          <w:tcPr>
            <w:tcW w:w="0" w:type="auto"/>
            <w:hideMark/>
          </w:tcPr>
          <w:p w14:paraId="29BB9DC9"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ciencias naturales</w:t>
            </w:r>
          </w:p>
        </w:tc>
        <w:tc>
          <w:tcPr>
            <w:tcW w:w="0" w:type="auto"/>
            <w:hideMark/>
          </w:tcPr>
          <w:p w14:paraId="1DA0F5B9"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35,91</w:t>
            </w:r>
            <w:r>
              <w:rPr>
                <w:rFonts w:ascii="Calibri" w:eastAsia="Times New Roman" w:hAnsi="Calibri" w:cs="Calibri"/>
                <w:sz w:val="18"/>
                <w:szCs w:val="18"/>
                <w:lang w:eastAsia="es-CO"/>
              </w:rPr>
              <w:t>%</w:t>
            </w:r>
          </w:p>
        </w:tc>
        <w:tc>
          <w:tcPr>
            <w:tcW w:w="0" w:type="auto"/>
            <w:hideMark/>
          </w:tcPr>
          <w:p w14:paraId="42FF7B8B"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34,24</w:t>
            </w:r>
            <w:r>
              <w:rPr>
                <w:rFonts w:ascii="Calibri" w:eastAsia="Times New Roman" w:hAnsi="Calibri" w:cs="Calibri"/>
                <w:sz w:val="18"/>
                <w:szCs w:val="18"/>
                <w:lang w:eastAsia="es-CO"/>
              </w:rPr>
              <w:t>%</w:t>
            </w:r>
          </w:p>
        </w:tc>
        <w:tc>
          <w:tcPr>
            <w:tcW w:w="0" w:type="auto"/>
            <w:hideMark/>
          </w:tcPr>
          <w:p w14:paraId="5E336C52"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29,24</w:t>
            </w:r>
            <w:r>
              <w:rPr>
                <w:rFonts w:ascii="Calibri" w:eastAsia="Times New Roman" w:hAnsi="Calibri" w:cs="Calibri"/>
                <w:sz w:val="18"/>
                <w:szCs w:val="18"/>
                <w:lang w:eastAsia="es-CO"/>
              </w:rPr>
              <w:t>%</w:t>
            </w:r>
          </w:p>
        </w:tc>
        <w:tc>
          <w:tcPr>
            <w:tcW w:w="0" w:type="auto"/>
            <w:hideMark/>
          </w:tcPr>
          <w:p w14:paraId="75CF640C"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0,61</w:t>
            </w:r>
            <w:r>
              <w:rPr>
                <w:rFonts w:ascii="Calibri" w:eastAsia="Times New Roman" w:hAnsi="Calibri" w:cs="Calibri"/>
                <w:sz w:val="18"/>
                <w:szCs w:val="18"/>
                <w:lang w:eastAsia="es-CO"/>
              </w:rPr>
              <w:t>%</w:t>
            </w:r>
          </w:p>
        </w:tc>
      </w:tr>
      <w:tr w:rsidR="00B60D95" w:rsidRPr="007C69B8" w14:paraId="101334CE" w14:textId="77777777" w:rsidTr="00DE6D88">
        <w:trPr>
          <w:trHeight w:val="20"/>
        </w:trPr>
        <w:tc>
          <w:tcPr>
            <w:tcW w:w="0" w:type="auto"/>
            <w:shd w:val="clear" w:color="auto" w:fill="DAEEF3" w:themeFill="accent5" w:themeFillTint="33"/>
            <w:hideMark/>
          </w:tcPr>
          <w:p w14:paraId="5799E6E8"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Genero Colegio</w:t>
            </w:r>
          </w:p>
        </w:tc>
        <w:tc>
          <w:tcPr>
            <w:tcW w:w="0" w:type="auto"/>
            <w:gridSpan w:val="4"/>
            <w:shd w:val="clear" w:color="auto" w:fill="DAEEF3" w:themeFill="accent5" w:themeFillTint="33"/>
            <w:hideMark/>
          </w:tcPr>
          <w:p w14:paraId="463C3D94" w14:textId="77777777" w:rsidR="00B60D95" w:rsidRPr="007C69B8" w:rsidRDefault="00B60D95" w:rsidP="006D5861">
            <w:pPr>
              <w:spacing w:after="0" w:line="240" w:lineRule="auto"/>
              <w:jc w:val="center"/>
              <w:rPr>
                <w:rFonts w:ascii="Times New Roman" w:eastAsia="Times New Roman" w:hAnsi="Times New Roman" w:cs="Times New Roman"/>
                <w:b/>
                <w:bCs/>
                <w:sz w:val="20"/>
                <w:szCs w:val="20"/>
                <w:lang w:eastAsia="es-CO"/>
              </w:rPr>
            </w:pPr>
            <w:r w:rsidRPr="007C69B8">
              <w:rPr>
                <w:rFonts w:ascii="Calibri" w:eastAsia="Times New Roman" w:hAnsi="Calibri" w:cs="Calibri"/>
                <w:b/>
                <w:bCs/>
                <w:sz w:val="18"/>
                <w:szCs w:val="18"/>
                <w:lang w:eastAsia="es-CO"/>
              </w:rPr>
              <w:t>Femenino</w:t>
            </w:r>
          </w:p>
        </w:tc>
      </w:tr>
      <w:tr w:rsidR="00B60D95" w:rsidRPr="007C69B8" w14:paraId="0641C009" w14:textId="77777777" w:rsidTr="00DE6D88">
        <w:trPr>
          <w:trHeight w:val="20"/>
        </w:trPr>
        <w:tc>
          <w:tcPr>
            <w:tcW w:w="0" w:type="auto"/>
            <w:shd w:val="clear" w:color="auto" w:fill="DAEEF3" w:themeFill="accent5" w:themeFillTint="33"/>
            <w:hideMark/>
          </w:tcPr>
          <w:p w14:paraId="4BDD74BD"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Rangos de puntaje</w:t>
            </w:r>
          </w:p>
        </w:tc>
        <w:tc>
          <w:tcPr>
            <w:tcW w:w="0" w:type="auto"/>
            <w:shd w:val="clear" w:color="auto" w:fill="DAEEF3" w:themeFill="accent5" w:themeFillTint="33"/>
            <w:hideMark/>
          </w:tcPr>
          <w:p w14:paraId="09D44F74"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0 a 25</w:t>
            </w:r>
          </w:p>
        </w:tc>
        <w:tc>
          <w:tcPr>
            <w:tcW w:w="0" w:type="auto"/>
            <w:shd w:val="clear" w:color="auto" w:fill="DAEEF3" w:themeFill="accent5" w:themeFillTint="33"/>
            <w:hideMark/>
          </w:tcPr>
          <w:p w14:paraId="30F8D1FC"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26 a 50</w:t>
            </w:r>
          </w:p>
        </w:tc>
        <w:tc>
          <w:tcPr>
            <w:tcW w:w="0" w:type="auto"/>
            <w:shd w:val="clear" w:color="auto" w:fill="DAEEF3" w:themeFill="accent5" w:themeFillTint="33"/>
            <w:hideMark/>
          </w:tcPr>
          <w:p w14:paraId="549C76E7"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51 a 75</w:t>
            </w:r>
          </w:p>
        </w:tc>
        <w:tc>
          <w:tcPr>
            <w:tcW w:w="0" w:type="auto"/>
            <w:shd w:val="clear" w:color="auto" w:fill="DAEEF3" w:themeFill="accent5" w:themeFillTint="33"/>
            <w:hideMark/>
          </w:tcPr>
          <w:p w14:paraId="118A6B44"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76 a 100</w:t>
            </w:r>
          </w:p>
        </w:tc>
      </w:tr>
      <w:tr w:rsidR="00B60D95" w:rsidRPr="007C69B8" w14:paraId="1452F141" w14:textId="77777777" w:rsidTr="00DE6D88">
        <w:trPr>
          <w:trHeight w:val="20"/>
        </w:trPr>
        <w:tc>
          <w:tcPr>
            <w:tcW w:w="0" w:type="auto"/>
            <w:hideMark/>
          </w:tcPr>
          <w:p w14:paraId="2370D2D1"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matemáticas</w:t>
            </w:r>
          </w:p>
        </w:tc>
        <w:tc>
          <w:tcPr>
            <w:tcW w:w="0" w:type="auto"/>
            <w:hideMark/>
          </w:tcPr>
          <w:p w14:paraId="3A546295" w14:textId="4EA1CA8F" w:rsidR="00B60D95" w:rsidRPr="007C69B8" w:rsidRDefault="1E2B1F75" w:rsidP="006D5861">
            <w:pPr>
              <w:spacing w:after="0" w:line="240" w:lineRule="auto"/>
              <w:jc w:val="right"/>
              <w:rPr>
                <w:rFonts w:ascii="Calibri" w:eastAsia="Times New Roman" w:hAnsi="Calibri" w:cs="Calibri"/>
                <w:sz w:val="18"/>
                <w:szCs w:val="18"/>
                <w:lang w:eastAsia="es-CO"/>
              </w:rPr>
            </w:pPr>
            <w:r w:rsidRPr="1E2B1F75">
              <w:rPr>
                <w:rFonts w:ascii="Calibri" w:eastAsia="Times New Roman" w:hAnsi="Calibri" w:cs="Calibri"/>
                <w:sz w:val="18"/>
                <w:szCs w:val="18"/>
                <w:lang w:eastAsia="es-CO"/>
              </w:rPr>
              <w:t>1,89%</w:t>
            </w:r>
          </w:p>
        </w:tc>
        <w:tc>
          <w:tcPr>
            <w:tcW w:w="0" w:type="auto"/>
            <w:hideMark/>
          </w:tcPr>
          <w:p w14:paraId="5256D2FB" w14:textId="2BC815BC" w:rsidR="00B60D95" w:rsidRPr="007C69B8" w:rsidRDefault="5DBFE91C" w:rsidP="006D5861">
            <w:pPr>
              <w:spacing w:after="0" w:line="240" w:lineRule="auto"/>
              <w:jc w:val="right"/>
              <w:rPr>
                <w:rFonts w:ascii="Calibri" w:eastAsia="Times New Roman" w:hAnsi="Calibri" w:cs="Calibri"/>
                <w:sz w:val="18"/>
                <w:szCs w:val="18"/>
                <w:lang w:eastAsia="es-CO"/>
              </w:rPr>
            </w:pPr>
            <w:r w:rsidRPr="5DBFE91C">
              <w:rPr>
                <w:rFonts w:ascii="Calibri" w:eastAsia="Times New Roman" w:hAnsi="Calibri" w:cs="Calibri"/>
                <w:sz w:val="18"/>
                <w:szCs w:val="18"/>
                <w:lang w:eastAsia="es-CO"/>
              </w:rPr>
              <w:t>58,38%</w:t>
            </w:r>
          </w:p>
        </w:tc>
        <w:tc>
          <w:tcPr>
            <w:tcW w:w="0" w:type="auto"/>
            <w:hideMark/>
          </w:tcPr>
          <w:p w14:paraId="67E8D3C1" w14:textId="476FD0DE" w:rsidR="00B60D95" w:rsidRPr="007C69B8" w:rsidRDefault="5DBFE91C" w:rsidP="006D5861">
            <w:pPr>
              <w:spacing w:after="0" w:line="240" w:lineRule="auto"/>
              <w:jc w:val="right"/>
              <w:rPr>
                <w:rFonts w:ascii="Calibri" w:eastAsia="Times New Roman" w:hAnsi="Calibri" w:cs="Calibri"/>
                <w:sz w:val="18"/>
                <w:szCs w:val="18"/>
                <w:lang w:eastAsia="es-CO"/>
              </w:rPr>
            </w:pPr>
            <w:r w:rsidRPr="5DBFE91C">
              <w:rPr>
                <w:rFonts w:ascii="Calibri" w:eastAsia="Times New Roman" w:hAnsi="Calibri" w:cs="Calibri"/>
                <w:sz w:val="18"/>
                <w:szCs w:val="18"/>
                <w:lang w:eastAsia="es-CO"/>
              </w:rPr>
              <w:t>38,38%</w:t>
            </w:r>
          </w:p>
        </w:tc>
        <w:tc>
          <w:tcPr>
            <w:tcW w:w="0" w:type="auto"/>
            <w:hideMark/>
          </w:tcPr>
          <w:p w14:paraId="6A107485" w14:textId="458EE899" w:rsidR="00B60D95" w:rsidRPr="007C69B8" w:rsidRDefault="5DBFE91C" w:rsidP="006D5861">
            <w:pPr>
              <w:spacing w:after="0" w:line="240" w:lineRule="auto"/>
              <w:jc w:val="right"/>
              <w:rPr>
                <w:rFonts w:ascii="Calibri" w:eastAsia="Times New Roman" w:hAnsi="Calibri" w:cs="Calibri"/>
                <w:sz w:val="18"/>
                <w:szCs w:val="18"/>
                <w:lang w:eastAsia="es-CO"/>
              </w:rPr>
            </w:pPr>
            <w:r w:rsidRPr="5DBFE91C">
              <w:rPr>
                <w:rFonts w:ascii="Calibri" w:eastAsia="Times New Roman" w:hAnsi="Calibri" w:cs="Calibri"/>
                <w:sz w:val="18"/>
                <w:szCs w:val="18"/>
                <w:lang w:eastAsia="es-CO"/>
              </w:rPr>
              <w:t>1,35%</w:t>
            </w:r>
          </w:p>
        </w:tc>
      </w:tr>
      <w:tr w:rsidR="00B60D95" w:rsidRPr="007C69B8" w14:paraId="4A17A2A8" w14:textId="77777777" w:rsidTr="00DE6D88">
        <w:trPr>
          <w:trHeight w:val="20"/>
        </w:trPr>
        <w:tc>
          <w:tcPr>
            <w:tcW w:w="0" w:type="auto"/>
            <w:hideMark/>
          </w:tcPr>
          <w:p w14:paraId="4CFE0369"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lectura crítica</w:t>
            </w:r>
          </w:p>
        </w:tc>
        <w:tc>
          <w:tcPr>
            <w:tcW w:w="0" w:type="auto"/>
            <w:hideMark/>
          </w:tcPr>
          <w:p w14:paraId="47D5A0D8"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40,00</w:t>
            </w:r>
            <w:r>
              <w:rPr>
                <w:rFonts w:ascii="Calibri" w:eastAsia="Times New Roman" w:hAnsi="Calibri" w:cs="Calibri"/>
                <w:sz w:val="18"/>
                <w:szCs w:val="18"/>
                <w:lang w:eastAsia="es-CO"/>
              </w:rPr>
              <w:t>%</w:t>
            </w:r>
          </w:p>
        </w:tc>
        <w:tc>
          <w:tcPr>
            <w:tcW w:w="0" w:type="auto"/>
            <w:hideMark/>
          </w:tcPr>
          <w:p w14:paraId="6988662B"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10,00</w:t>
            </w:r>
            <w:r>
              <w:rPr>
                <w:rFonts w:ascii="Calibri" w:eastAsia="Times New Roman" w:hAnsi="Calibri" w:cs="Calibri"/>
                <w:sz w:val="18"/>
                <w:szCs w:val="18"/>
                <w:lang w:eastAsia="es-CO"/>
              </w:rPr>
              <w:t>%</w:t>
            </w:r>
          </w:p>
        </w:tc>
        <w:tc>
          <w:tcPr>
            <w:tcW w:w="0" w:type="auto"/>
            <w:hideMark/>
          </w:tcPr>
          <w:p w14:paraId="30C46872"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50,00</w:t>
            </w:r>
            <w:r>
              <w:rPr>
                <w:rFonts w:ascii="Calibri" w:eastAsia="Times New Roman" w:hAnsi="Calibri" w:cs="Calibri"/>
                <w:sz w:val="18"/>
                <w:szCs w:val="18"/>
                <w:lang w:eastAsia="es-CO"/>
              </w:rPr>
              <w:t>%</w:t>
            </w:r>
          </w:p>
        </w:tc>
        <w:tc>
          <w:tcPr>
            <w:tcW w:w="0" w:type="auto"/>
            <w:hideMark/>
          </w:tcPr>
          <w:p w14:paraId="79E7BBAC"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0,00</w:t>
            </w:r>
            <w:r>
              <w:rPr>
                <w:rFonts w:ascii="Calibri" w:eastAsia="Times New Roman" w:hAnsi="Calibri" w:cs="Calibri"/>
                <w:sz w:val="18"/>
                <w:szCs w:val="18"/>
                <w:lang w:eastAsia="es-CO"/>
              </w:rPr>
              <w:t>%</w:t>
            </w:r>
          </w:p>
        </w:tc>
      </w:tr>
      <w:tr w:rsidR="00B60D95" w:rsidRPr="007C69B8" w14:paraId="7A02621B" w14:textId="77777777" w:rsidTr="00DE6D88">
        <w:trPr>
          <w:trHeight w:val="20"/>
        </w:trPr>
        <w:tc>
          <w:tcPr>
            <w:tcW w:w="0" w:type="auto"/>
            <w:hideMark/>
          </w:tcPr>
          <w:p w14:paraId="07C7D389"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sociales</w:t>
            </w:r>
          </w:p>
        </w:tc>
        <w:tc>
          <w:tcPr>
            <w:tcW w:w="0" w:type="auto"/>
            <w:hideMark/>
          </w:tcPr>
          <w:p w14:paraId="180AF3B5"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0,00</w:t>
            </w:r>
            <w:r>
              <w:rPr>
                <w:rFonts w:ascii="Calibri" w:eastAsia="Times New Roman" w:hAnsi="Calibri" w:cs="Calibri"/>
                <w:sz w:val="18"/>
                <w:szCs w:val="18"/>
                <w:lang w:eastAsia="es-CO"/>
              </w:rPr>
              <w:t>%</w:t>
            </w:r>
          </w:p>
        </w:tc>
        <w:tc>
          <w:tcPr>
            <w:tcW w:w="0" w:type="auto"/>
            <w:hideMark/>
          </w:tcPr>
          <w:p w14:paraId="77341E6C"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14,29</w:t>
            </w:r>
            <w:r>
              <w:rPr>
                <w:rFonts w:ascii="Calibri" w:eastAsia="Times New Roman" w:hAnsi="Calibri" w:cs="Calibri"/>
                <w:sz w:val="18"/>
                <w:szCs w:val="18"/>
                <w:lang w:eastAsia="es-CO"/>
              </w:rPr>
              <w:t>%</w:t>
            </w:r>
          </w:p>
        </w:tc>
        <w:tc>
          <w:tcPr>
            <w:tcW w:w="0" w:type="auto"/>
            <w:hideMark/>
          </w:tcPr>
          <w:p w14:paraId="258013DD"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42,86</w:t>
            </w:r>
            <w:r>
              <w:rPr>
                <w:rFonts w:ascii="Calibri" w:eastAsia="Times New Roman" w:hAnsi="Calibri" w:cs="Calibri"/>
                <w:sz w:val="18"/>
                <w:szCs w:val="18"/>
                <w:lang w:eastAsia="es-CO"/>
              </w:rPr>
              <w:t>%</w:t>
            </w:r>
          </w:p>
        </w:tc>
        <w:tc>
          <w:tcPr>
            <w:tcW w:w="0" w:type="auto"/>
            <w:hideMark/>
          </w:tcPr>
          <w:p w14:paraId="3D86DE13"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42,86</w:t>
            </w:r>
            <w:r>
              <w:rPr>
                <w:rFonts w:ascii="Calibri" w:eastAsia="Times New Roman" w:hAnsi="Calibri" w:cs="Calibri"/>
                <w:sz w:val="18"/>
                <w:szCs w:val="18"/>
                <w:lang w:eastAsia="es-CO"/>
              </w:rPr>
              <w:t>%</w:t>
            </w:r>
          </w:p>
        </w:tc>
      </w:tr>
      <w:tr w:rsidR="00B60D95" w:rsidRPr="007C69B8" w14:paraId="20A0BD7B" w14:textId="77777777" w:rsidTr="00DE6D88">
        <w:trPr>
          <w:trHeight w:val="20"/>
        </w:trPr>
        <w:tc>
          <w:tcPr>
            <w:tcW w:w="0" w:type="auto"/>
            <w:hideMark/>
          </w:tcPr>
          <w:p w14:paraId="487A9288"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ciencias naturales</w:t>
            </w:r>
          </w:p>
        </w:tc>
        <w:tc>
          <w:tcPr>
            <w:tcW w:w="0" w:type="auto"/>
            <w:hideMark/>
          </w:tcPr>
          <w:p w14:paraId="21543477"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40,00</w:t>
            </w:r>
            <w:r>
              <w:rPr>
                <w:rFonts w:ascii="Calibri" w:eastAsia="Times New Roman" w:hAnsi="Calibri" w:cs="Calibri"/>
                <w:sz w:val="18"/>
                <w:szCs w:val="18"/>
                <w:lang w:eastAsia="es-CO"/>
              </w:rPr>
              <w:t>%</w:t>
            </w:r>
          </w:p>
        </w:tc>
        <w:tc>
          <w:tcPr>
            <w:tcW w:w="0" w:type="auto"/>
            <w:hideMark/>
          </w:tcPr>
          <w:p w14:paraId="366D7087"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15,00</w:t>
            </w:r>
            <w:r>
              <w:rPr>
                <w:rFonts w:ascii="Calibri" w:eastAsia="Times New Roman" w:hAnsi="Calibri" w:cs="Calibri"/>
                <w:sz w:val="18"/>
                <w:szCs w:val="18"/>
                <w:lang w:eastAsia="es-CO"/>
              </w:rPr>
              <w:t>%</w:t>
            </w:r>
          </w:p>
        </w:tc>
        <w:tc>
          <w:tcPr>
            <w:tcW w:w="0" w:type="auto"/>
            <w:hideMark/>
          </w:tcPr>
          <w:p w14:paraId="1F82C6D5"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45,00</w:t>
            </w:r>
            <w:r>
              <w:rPr>
                <w:rFonts w:ascii="Calibri" w:eastAsia="Times New Roman" w:hAnsi="Calibri" w:cs="Calibri"/>
                <w:sz w:val="18"/>
                <w:szCs w:val="18"/>
                <w:lang w:eastAsia="es-CO"/>
              </w:rPr>
              <w:t>%</w:t>
            </w:r>
          </w:p>
        </w:tc>
        <w:tc>
          <w:tcPr>
            <w:tcW w:w="0" w:type="auto"/>
            <w:hideMark/>
          </w:tcPr>
          <w:p w14:paraId="7712A068"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0,00</w:t>
            </w:r>
            <w:r>
              <w:rPr>
                <w:rFonts w:ascii="Calibri" w:eastAsia="Times New Roman" w:hAnsi="Calibri" w:cs="Calibri"/>
                <w:sz w:val="18"/>
                <w:szCs w:val="18"/>
                <w:lang w:eastAsia="es-CO"/>
              </w:rPr>
              <w:t>%</w:t>
            </w:r>
          </w:p>
        </w:tc>
      </w:tr>
      <w:tr w:rsidR="00B60D95" w:rsidRPr="007C69B8" w14:paraId="0E4767B1" w14:textId="77777777" w:rsidTr="00DE6D88">
        <w:trPr>
          <w:trHeight w:val="20"/>
        </w:trPr>
        <w:tc>
          <w:tcPr>
            <w:tcW w:w="0" w:type="auto"/>
            <w:shd w:val="clear" w:color="auto" w:fill="DAEEF3" w:themeFill="accent5" w:themeFillTint="33"/>
            <w:hideMark/>
          </w:tcPr>
          <w:p w14:paraId="5191C95C"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Genero Colegio</w:t>
            </w:r>
          </w:p>
        </w:tc>
        <w:tc>
          <w:tcPr>
            <w:tcW w:w="0" w:type="auto"/>
            <w:gridSpan w:val="4"/>
            <w:shd w:val="clear" w:color="auto" w:fill="DAEEF3" w:themeFill="accent5" w:themeFillTint="33"/>
            <w:hideMark/>
          </w:tcPr>
          <w:p w14:paraId="60E6B8AB" w14:textId="77777777" w:rsidR="00B60D95" w:rsidRPr="007C69B8" w:rsidRDefault="00B60D95" w:rsidP="006D5861">
            <w:pPr>
              <w:spacing w:after="0" w:line="240" w:lineRule="auto"/>
              <w:jc w:val="center"/>
              <w:rPr>
                <w:rFonts w:ascii="Times New Roman" w:eastAsia="Times New Roman" w:hAnsi="Times New Roman" w:cs="Times New Roman"/>
                <w:b/>
                <w:bCs/>
                <w:sz w:val="20"/>
                <w:szCs w:val="20"/>
                <w:lang w:eastAsia="es-CO"/>
              </w:rPr>
            </w:pPr>
            <w:r w:rsidRPr="007C69B8">
              <w:rPr>
                <w:rFonts w:ascii="Calibri" w:eastAsia="Times New Roman" w:hAnsi="Calibri" w:cs="Calibri"/>
                <w:b/>
                <w:bCs/>
                <w:sz w:val="18"/>
                <w:szCs w:val="18"/>
                <w:lang w:eastAsia="es-CO"/>
              </w:rPr>
              <w:t>Masculino</w:t>
            </w:r>
          </w:p>
        </w:tc>
      </w:tr>
      <w:tr w:rsidR="00B60D95" w:rsidRPr="007C69B8" w14:paraId="0DB19611" w14:textId="77777777" w:rsidTr="00DE6D88">
        <w:trPr>
          <w:trHeight w:val="20"/>
        </w:trPr>
        <w:tc>
          <w:tcPr>
            <w:tcW w:w="0" w:type="auto"/>
            <w:shd w:val="clear" w:color="auto" w:fill="DAEEF3" w:themeFill="accent5" w:themeFillTint="33"/>
            <w:hideMark/>
          </w:tcPr>
          <w:p w14:paraId="6461B688"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Rangos de puntaje</w:t>
            </w:r>
          </w:p>
        </w:tc>
        <w:tc>
          <w:tcPr>
            <w:tcW w:w="0" w:type="auto"/>
            <w:shd w:val="clear" w:color="auto" w:fill="DAEEF3" w:themeFill="accent5" w:themeFillTint="33"/>
            <w:hideMark/>
          </w:tcPr>
          <w:p w14:paraId="13A47951"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0 a 25</w:t>
            </w:r>
          </w:p>
        </w:tc>
        <w:tc>
          <w:tcPr>
            <w:tcW w:w="0" w:type="auto"/>
            <w:shd w:val="clear" w:color="auto" w:fill="DAEEF3" w:themeFill="accent5" w:themeFillTint="33"/>
            <w:hideMark/>
          </w:tcPr>
          <w:p w14:paraId="27CEE035"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26 a 50</w:t>
            </w:r>
          </w:p>
        </w:tc>
        <w:tc>
          <w:tcPr>
            <w:tcW w:w="0" w:type="auto"/>
            <w:shd w:val="clear" w:color="auto" w:fill="DAEEF3" w:themeFill="accent5" w:themeFillTint="33"/>
            <w:hideMark/>
          </w:tcPr>
          <w:p w14:paraId="467C2B8B"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51 a 75</w:t>
            </w:r>
          </w:p>
        </w:tc>
        <w:tc>
          <w:tcPr>
            <w:tcW w:w="0" w:type="auto"/>
            <w:shd w:val="clear" w:color="auto" w:fill="DAEEF3" w:themeFill="accent5" w:themeFillTint="33"/>
            <w:hideMark/>
          </w:tcPr>
          <w:p w14:paraId="249F489E"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Porcentaje 76 a 100</w:t>
            </w:r>
          </w:p>
        </w:tc>
      </w:tr>
      <w:tr w:rsidR="00B60D95" w:rsidRPr="007C69B8" w14:paraId="6D963B65" w14:textId="77777777" w:rsidTr="00DE6D88">
        <w:trPr>
          <w:trHeight w:val="20"/>
        </w:trPr>
        <w:tc>
          <w:tcPr>
            <w:tcW w:w="0" w:type="auto"/>
            <w:hideMark/>
          </w:tcPr>
          <w:p w14:paraId="70D6B448"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matemáticas</w:t>
            </w:r>
          </w:p>
        </w:tc>
        <w:tc>
          <w:tcPr>
            <w:tcW w:w="0" w:type="auto"/>
            <w:hideMark/>
          </w:tcPr>
          <w:p w14:paraId="77CF3181"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0,00</w:t>
            </w:r>
            <w:r>
              <w:rPr>
                <w:rFonts w:ascii="Calibri" w:eastAsia="Times New Roman" w:hAnsi="Calibri" w:cs="Calibri"/>
                <w:sz w:val="18"/>
                <w:szCs w:val="18"/>
                <w:lang w:eastAsia="es-CO"/>
              </w:rPr>
              <w:t>%</w:t>
            </w:r>
          </w:p>
        </w:tc>
        <w:tc>
          <w:tcPr>
            <w:tcW w:w="0" w:type="auto"/>
            <w:hideMark/>
          </w:tcPr>
          <w:p w14:paraId="62AB0BBC"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16,67</w:t>
            </w:r>
            <w:r>
              <w:rPr>
                <w:rFonts w:ascii="Calibri" w:eastAsia="Times New Roman" w:hAnsi="Calibri" w:cs="Calibri"/>
                <w:sz w:val="18"/>
                <w:szCs w:val="18"/>
                <w:lang w:eastAsia="es-CO"/>
              </w:rPr>
              <w:t>%</w:t>
            </w:r>
          </w:p>
        </w:tc>
        <w:tc>
          <w:tcPr>
            <w:tcW w:w="0" w:type="auto"/>
            <w:hideMark/>
          </w:tcPr>
          <w:p w14:paraId="56EE1E76"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66,67</w:t>
            </w:r>
            <w:r>
              <w:rPr>
                <w:rFonts w:ascii="Calibri" w:eastAsia="Times New Roman" w:hAnsi="Calibri" w:cs="Calibri"/>
                <w:sz w:val="18"/>
                <w:szCs w:val="18"/>
                <w:lang w:eastAsia="es-CO"/>
              </w:rPr>
              <w:t>%</w:t>
            </w:r>
          </w:p>
        </w:tc>
        <w:tc>
          <w:tcPr>
            <w:tcW w:w="0" w:type="auto"/>
            <w:hideMark/>
          </w:tcPr>
          <w:p w14:paraId="081375AE"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16,67</w:t>
            </w:r>
            <w:r>
              <w:rPr>
                <w:rFonts w:ascii="Calibri" w:eastAsia="Times New Roman" w:hAnsi="Calibri" w:cs="Calibri"/>
                <w:sz w:val="18"/>
                <w:szCs w:val="18"/>
                <w:lang w:eastAsia="es-CO"/>
              </w:rPr>
              <w:t>%</w:t>
            </w:r>
          </w:p>
        </w:tc>
      </w:tr>
      <w:tr w:rsidR="00B60D95" w:rsidRPr="007C69B8" w14:paraId="1EE3EF1B" w14:textId="77777777" w:rsidTr="00DE6D88">
        <w:trPr>
          <w:trHeight w:val="20"/>
        </w:trPr>
        <w:tc>
          <w:tcPr>
            <w:tcW w:w="0" w:type="auto"/>
            <w:hideMark/>
          </w:tcPr>
          <w:p w14:paraId="377191D2"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lectura crítica</w:t>
            </w:r>
          </w:p>
        </w:tc>
        <w:tc>
          <w:tcPr>
            <w:tcW w:w="0" w:type="auto"/>
            <w:hideMark/>
          </w:tcPr>
          <w:p w14:paraId="1AF3EFFF"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33,33</w:t>
            </w:r>
            <w:r>
              <w:rPr>
                <w:rFonts w:ascii="Calibri" w:eastAsia="Times New Roman" w:hAnsi="Calibri" w:cs="Calibri"/>
                <w:sz w:val="18"/>
                <w:szCs w:val="18"/>
                <w:lang w:eastAsia="es-CO"/>
              </w:rPr>
              <w:t>%</w:t>
            </w:r>
          </w:p>
        </w:tc>
        <w:tc>
          <w:tcPr>
            <w:tcW w:w="0" w:type="auto"/>
            <w:hideMark/>
          </w:tcPr>
          <w:p w14:paraId="1B4AC0C9"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16,67</w:t>
            </w:r>
            <w:r>
              <w:rPr>
                <w:rFonts w:ascii="Calibri" w:eastAsia="Times New Roman" w:hAnsi="Calibri" w:cs="Calibri"/>
                <w:sz w:val="18"/>
                <w:szCs w:val="18"/>
                <w:lang w:eastAsia="es-CO"/>
              </w:rPr>
              <w:t>%</w:t>
            </w:r>
          </w:p>
        </w:tc>
        <w:tc>
          <w:tcPr>
            <w:tcW w:w="0" w:type="auto"/>
            <w:hideMark/>
          </w:tcPr>
          <w:p w14:paraId="1DD2ACDF"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50,00</w:t>
            </w:r>
            <w:r>
              <w:rPr>
                <w:rFonts w:ascii="Calibri" w:eastAsia="Times New Roman" w:hAnsi="Calibri" w:cs="Calibri"/>
                <w:sz w:val="18"/>
                <w:szCs w:val="18"/>
                <w:lang w:eastAsia="es-CO"/>
              </w:rPr>
              <w:t>%</w:t>
            </w:r>
          </w:p>
        </w:tc>
        <w:tc>
          <w:tcPr>
            <w:tcW w:w="0" w:type="auto"/>
            <w:hideMark/>
          </w:tcPr>
          <w:p w14:paraId="363EB649"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0,00</w:t>
            </w:r>
            <w:r>
              <w:rPr>
                <w:rFonts w:ascii="Calibri" w:eastAsia="Times New Roman" w:hAnsi="Calibri" w:cs="Calibri"/>
                <w:sz w:val="18"/>
                <w:szCs w:val="18"/>
                <w:lang w:eastAsia="es-CO"/>
              </w:rPr>
              <w:t>%</w:t>
            </w:r>
          </w:p>
        </w:tc>
      </w:tr>
      <w:tr w:rsidR="00B60D95" w:rsidRPr="007C69B8" w14:paraId="29F9E701" w14:textId="77777777" w:rsidTr="00DE6D88">
        <w:trPr>
          <w:trHeight w:val="20"/>
        </w:trPr>
        <w:tc>
          <w:tcPr>
            <w:tcW w:w="0" w:type="auto"/>
            <w:hideMark/>
          </w:tcPr>
          <w:p w14:paraId="29589775"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sociales</w:t>
            </w:r>
          </w:p>
        </w:tc>
        <w:tc>
          <w:tcPr>
            <w:tcW w:w="0" w:type="auto"/>
            <w:hideMark/>
          </w:tcPr>
          <w:p w14:paraId="46B72345"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0,00</w:t>
            </w:r>
            <w:r>
              <w:rPr>
                <w:rFonts w:ascii="Calibri" w:eastAsia="Times New Roman" w:hAnsi="Calibri" w:cs="Calibri"/>
                <w:sz w:val="18"/>
                <w:szCs w:val="18"/>
                <w:lang w:eastAsia="es-CO"/>
              </w:rPr>
              <w:t>%</w:t>
            </w:r>
          </w:p>
        </w:tc>
        <w:tc>
          <w:tcPr>
            <w:tcW w:w="0" w:type="auto"/>
            <w:hideMark/>
          </w:tcPr>
          <w:p w14:paraId="7AD0D7A5"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14,29</w:t>
            </w:r>
            <w:r>
              <w:rPr>
                <w:rFonts w:ascii="Calibri" w:eastAsia="Times New Roman" w:hAnsi="Calibri" w:cs="Calibri"/>
                <w:sz w:val="18"/>
                <w:szCs w:val="18"/>
                <w:lang w:eastAsia="es-CO"/>
              </w:rPr>
              <w:t>%</w:t>
            </w:r>
          </w:p>
        </w:tc>
        <w:tc>
          <w:tcPr>
            <w:tcW w:w="0" w:type="auto"/>
            <w:hideMark/>
          </w:tcPr>
          <w:p w14:paraId="38EDBD04"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42,86</w:t>
            </w:r>
            <w:r>
              <w:rPr>
                <w:rFonts w:ascii="Calibri" w:eastAsia="Times New Roman" w:hAnsi="Calibri" w:cs="Calibri"/>
                <w:sz w:val="18"/>
                <w:szCs w:val="18"/>
                <w:lang w:eastAsia="es-CO"/>
              </w:rPr>
              <w:t>%</w:t>
            </w:r>
          </w:p>
        </w:tc>
        <w:tc>
          <w:tcPr>
            <w:tcW w:w="0" w:type="auto"/>
            <w:hideMark/>
          </w:tcPr>
          <w:p w14:paraId="137927D6"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42,86</w:t>
            </w:r>
            <w:r>
              <w:rPr>
                <w:rFonts w:ascii="Calibri" w:eastAsia="Times New Roman" w:hAnsi="Calibri" w:cs="Calibri"/>
                <w:sz w:val="18"/>
                <w:szCs w:val="18"/>
                <w:lang w:eastAsia="es-CO"/>
              </w:rPr>
              <w:t>%</w:t>
            </w:r>
          </w:p>
        </w:tc>
      </w:tr>
      <w:tr w:rsidR="00B60D95" w:rsidRPr="007C69B8" w14:paraId="2288AAB8" w14:textId="77777777" w:rsidTr="00DE6D88">
        <w:trPr>
          <w:trHeight w:val="20"/>
        </w:trPr>
        <w:tc>
          <w:tcPr>
            <w:tcW w:w="0" w:type="auto"/>
            <w:hideMark/>
          </w:tcPr>
          <w:p w14:paraId="731FD5EB" w14:textId="77777777" w:rsidR="00B60D95" w:rsidRPr="007C69B8" w:rsidRDefault="00B60D95" w:rsidP="006D5861">
            <w:pPr>
              <w:spacing w:after="0" w:line="240" w:lineRule="auto"/>
              <w:jc w:val="left"/>
              <w:rPr>
                <w:rFonts w:ascii="Calibri" w:eastAsia="Times New Roman" w:hAnsi="Calibri" w:cs="Calibri"/>
                <w:b/>
                <w:bCs/>
                <w:sz w:val="18"/>
                <w:szCs w:val="18"/>
                <w:lang w:eastAsia="es-CO"/>
              </w:rPr>
            </w:pPr>
            <w:r w:rsidRPr="007C69B8">
              <w:rPr>
                <w:rFonts w:ascii="Calibri" w:eastAsia="Times New Roman" w:hAnsi="Calibri" w:cs="Calibri"/>
                <w:b/>
                <w:bCs/>
                <w:sz w:val="18"/>
                <w:szCs w:val="18"/>
                <w:lang w:eastAsia="es-CO"/>
              </w:rPr>
              <w:t>Puntaje ciencias naturales</w:t>
            </w:r>
          </w:p>
        </w:tc>
        <w:tc>
          <w:tcPr>
            <w:tcW w:w="0" w:type="auto"/>
            <w:hideMark/>
          </w:tcPr>
          <w:p w14:paraId="275EA04B"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33,33</w:t>
            </w:r>
            <w:r>
              <w:rPr>
                <w:rFonts w:ascii="Calibri" w:eastAsia="Times New Roman" w:hAnsi="Calibri" w:cs="Calibri"/>
                <w:sz w:val="18"/>
                <w:szCs w:val="18"/>
                <w:lang w:eastAsia="es-CO"/>
              </w:rPr>
              <w:t>%</w:t>
            </w:r>
          </w:p>
        </w:tc>
        <w:tc>
          <w:tcPr>
            <w:tcW w:w="0" w:type="auto"/>
            <w:hideMark/>
          </w:tcPr>
          <w:p w14:paraId="743823C0"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16,67</w:t>
            </w:r>
            <w:r>
              <w:rPr>
                <w:rFonts w:ascii="Calibri" w:eastAsia="Times New Roman" w:hAnsi="Calibri" w:cs="Calibri"/>
                <w:sz w:val="18"/>
                <w:szCs w:val="18"/>
                <w:lang w:eastAsia="es-CO"/>
              </w:rPr>
              <w:t>%</w:t>
            </w:r>
          </w:p>
        </w:tc>
        <w:tc>
          <w:tcPr>
            <w:tcW w:w="0" w:type="auto"/>
            <w:hideMark/>
          </w:tcPr>
          <w:p w14:paraId="28C07A08"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50,00</w:t>
            </w:r>
            <w:r>
              <w:rPr>
                <w:rFonts w:ascii="Calibri" w:eastAsia="Times New Roman" w:hAnsi="Calibri" w:cs="Calibri"/>
                <w:sz w:val="18"/>
                <w:szCs w:val="18"/>
                <w:lang w:eastAsia="es-CO"/>
              </w:rPr>
              <w:t>%</w:t>
            </w:r>
          </w:p>
        </w:tc>
        <w:tc>
          <w:tcPr>
            <w:tcW w:w="0" w:type="auto"/>
            <w:hideMark/>
          </w:tcPr>
          <w:p w14:paraId="7B16535A" w14:textId="77777777" w:rsidR="00B60D95" w:rsidRPr="007C69B8" w:rsidRDefault="00B60D95" w:rsidP="006D5861">
            <w:pPr>
              <w:spacing w:after="0" w:line="240" w:lineRule="auto"/>
              <w:jc w:val="right"/>
              <w:rPr>
                <w:rFonts w:ascii="Calibri" w:eastAsia="Times New Roman" w:hAnsi="Calibri" w:cs="Calibri"/>
                <w:sz w:val="18"/>
                <w:szCs w:val="18"/>
                <w:lang w:eastAsia="es-CO"/>
              </w:rPr>
            </w:pPr>
            <w:r w:rsidRPr="007C69B8">
              <w:rPr>
                <w:rFonts w:ascii="Calibri" w:eastAsia="Times New Roman" w:hAnsi="Calibri" w:cs="Calibri"/>
                <w:sz w:val="18"/>
                <w:szCs w:val="18"/>
                <w:lang w:eastAsia="es-CO"/>
              </w:rPr>
              <w:t>0,00</w:t>
            </w:r>
            <w:r>
              <w:rPr>
                <w:rFonts w:ascii="Calibri" w:eastAsia="Times New Roman" w:hAnsi="Calibri" w:cs="Calibri"/>
                <w:sz w:val="18"/>
                <w:szCs w:val="18"/>
                <w:lang w:eastAsia="es-CO"/>
              </w:rPr>
              <w:t>%</w:t>
            </w:r>
          </w:p>
        </w:tc>
      </w:tr>
    </w:tbl>
    <w:p w14:paraId="5E7B844F" w14:textId="6F2BEAAF" w:rsidR="00D9485C" w:rsidRDefault="00D9485C" w:rsidP="006D5861">
      <w:pPr>
        <w:spacing w:line="240" w:lineRule="auto"/>
        <w:ind w:left="284" w:hanging="284"/>
        <w:rPr>
          <w:rFonts w:cs="Arial"/>
        </w:rPr>
      </w:pPr>
    </w:p>
    <w:p w14:paraId="18E080E3" w14:textId="77777777" w:rsidR="008B712E" w:rsidRDefault="00B60D95" w:rsidP="006D5861">
      <w:pPr>
        <w:spacing w:line="240" w:lineRule="auto"/>
        <w:ind w:left="284" w:hanging="284"/>
        <w:rPr>
          <w:rFonts w:cs="Arial"/>
        </w:rPr>
      </w:pPr>
      <w:r w:rsidRPr="00B60D95">
        <w:rPr>
          <w:rFonts w:cs="Arial"/>
          <w:b/>
          <w:bCs/>
        </w:rPr>
        <w:t>Análisis</w:t>
      </w:r>
      <w:r>
        <w:rPr>
          <w:rFonts w:cs="Arial"/>
        </w:rPr>
        <w:t xml:space="preserve">: </w:t>
      </w:r>
    </w:p>
    <w:p w14:paraId="536112FC" w14:textId="1163973E" w:rsidR="00B60D95" w:rsidRPr="00B56210" w:rsidRDefault="00B60D95" w:rsidP="00B56210">
      <w:pPr>
        <w:spacing w:line="240" w:lineRule="auto"/>
      </w:pPr>
      <w:r w:rsidRPr="00B56210">
        <w:t>Es de aclarar</w:t>
      </w:r>
      <w:r w:rsidR="008B712E" w:rsidRPr="00B56210">
        <w:t>, que</w:t>
      </w:r>
      <w:r w:rsidR="00880909" w:rsidRPr="00B56210">
        <w:t xml:space="preserve"> la</w:t>
      </w:r>
      <w:r w:rsidR="008B712E" w:rsidRPr="00B56210">
        <w:t xml:space="preserve"> comparaci</w:t>
      </w:r>
      <w:r w:rsidRPr="00B56210">
        <w:t>ón</w:t>
      </w:r>
      <w:r w:rsidR="00880909" w:rsidRPr="00B56210">
        <w:t xml:space="preserve"> de los resultados es sesgada,</w:t>
      </w:r>
      <w:r w:rsidRPr="00B56210">
        <w:t xml:space="preserve"> entre los </w:t>
      </w:r>
      <w:r w:rsidR="00182BF3" w:rsidRPr="00B56210">
        <w:t xml:space="preserve">colegios por </w:t>
      </w:r>
      <w:r w:rsidRPr="00B56210">
        <w:t xml:space="preserve">género </w:t>
      </w:r>
      <w:r w:rsidR="00182BF3" w:rsidRPr="00B56210">
        <w:t>en e</w:t>
      </w:r>
      <w:r w:rsidRPr="00B56210">
        <w:t>ste periodo</w:t>
      </w:r>
      <w:r w:rsidR="00182BF3" w:rsidRPr="00B56210">
        <w:t>, dado que e</w:t>
      </w:r>
      <w:r w:rsidRPr="00B56210">
        <w:t>l 96% de los colegios son mixtos. A pesar de los pocos datos en los colegios femeninos</w:t>
      </w:r>
      <w:r w:rsidR="003B53A8" w:rsidRPr="00B56210">
        <w:t xml:space="preserve"> y masculinos</w:t>
      </w:r>
      <w:r w:rsidRPr="00B56210">
        <w:t xml:space="preserve"> se nota que </w:t>
      </w:r>
      <w:r w:rsidR="006915F6" w:rsidRPr="00B56210">
        <w:t>e</w:t>
      </w:r>
      <w:r w:rsidR="00880909" w:rsidRPr="00B56210">
        <w:t>l</w:t>
      </w:r>
      <w:r w:rsidRPr="00B56210">
        <w:t xml:space="preserve"> desempeño </w:t>
      </w:r>
      <w:r w:rsidR="00880909" w:rsidRPr="00B56210">
        <w:t xml:space="preserve">es mejor </w:t>
      </w:r>
      <w:r w:rsidRPr="00B56210">
        <w:t xml:space="preserve">teniendo </w:t>
      </w:r>
      <w:r w:rsidR="003B53A8" w:rsidRPr="00B56210">
        <w:t xml:space="preserve">bajos porcentajes </w:t>
      </w:r>
      <w:r w:rsidR="00C26330" w:rsidRPr="00B56210">
        <w:t xml:space="preserve">en los </w:t>
      </w:r>
      <w:r w:rsidRPr="00B56210">
        <w:t xml:space="preserve">valores </w:t>
      </w:r>
      <w:r w:rsidR="00C26330" w:rsidRPr="00B56210">
        <w:t>de</w:t>
      </w:r>
      <w:r w:rsidRPr="00B56210">
        <w:t xml:space="preserve"> los puntajes de 0 a </w:t>
      </w:r>
      <w:r w:rsidR="003B53A8" w:rsidRPr="00B56210">
        <w:t>50</w:t>
      </w:r>
      <w:r w:rsidRPr="00B56210">
        <w:t xml:space="preserve">. </w:t>
      </w:r>
    </w:p>
    <w:p w14:paraId="0FBBBCE4" w14:textId="1D84FD5A" w:rsidR="00B60D95" w:rsidRDefault="00B5533A" w:rsidP="00B56210">
      <w:pPr>
        <w:spacing w:line="240" w:lineRule="auto"/>
      </w:pPr>
      <w:r w:rsidRPr="00B56210">
        <w:lastRenderedPageBreak/>
        <w:t xml:space="preserve">Tabla de resultados en porcentajes </w:t>
      </w:r>
      <w:r w:rsidR="00834A72" w:rsidRPr="00B56210">
        <w:t xml:space="preserve">con referencia </w:t>
      </w:r>
      <w:r w:rsidRPr="00B56210">
        <w:t>al resultado 6</w:t>
      </w:r>
      <w:r w:rsidR="00834A72" w:rsidRPr="00B56210">
        <w:t>,</w:t>
      </w:r>
      <w:r w:rsidRPr="00B56210">
        <w:t xml:space="preserve"> puntajes por el género del colegio – Ingles. </w:t>
      </w:r>
    </w:p>
    <w:p w14:paraId="64CCD856" w14:textId="77777777" w:rsidR="00B56210" w:rsidRDefault="00B56210" w:rsidP="00B56210">
      <w:pPr>
        <w:spacing w:line="240" w:lineRule="auto"/>
      </w:pPr>
    </w:p>
    <w:p w14:paraId="521226C5" w14:textId="0BA425F5" w:rsidR="00B56210" w:rsidRPr="00B56210" w:rsidRDefault="00B56210" w:rsidP="00B56210">
      <w:pPr>
        <w:pStyle w:val="Descripcin"/>
        <w:jc w:val="center"/>
        <w:rPr>
          <w:color w:val="auto"/>
          <w:sz w:val="24"/>
          <w:szCs w:val="24"/>
        </w:rPr>
      </w:pPr>
      <w:bookmarkStart w:id="146" w:name="_Toc151316124"/>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6</w:t>
      </w:r>
      <w:r w:rsidRPr="00B56210">
        <w:rPr>
          <w:color w:val="auto"/>
          <w:sz w:val="24"/>
          <w:szCs w:val="24"/>
        </w:rPr>
        <w:fldChar w:fldCharType="end"/>
      </w:r>
      <w:r w:rsidRPr="00B56210">
        <w:rPr>
          <w:color w:val="auto"/>
          <w:sz w:val="24"/>
          <w:szCs w:val="24"/>
        </w:rPr>
        <w:t>. Tabla 5. Porcentajes por genero del colegio Ingles</w:t>
      </w:r>
      <w:bookmarkEnd w:id="146"/>
    </w:p>
    <w:tbl>
      <w:tblPr>
        <w:tblStyle w:val="Tablaconcuadrcula"/>
        <w:tblW w:w="0" w:type="auto"/>
        <w:jc w:val="center"/>
        <w:tblLook w:val="04A0" w:firstRow="1" w:lastRow="0" w:firstColumn="1" w:lastColumn="0" w:noHBand="0" w:noVBand="1"/>
      </w:tblPr>
      <w:tblGrid>
        <w:gridCol w:w="1603"/>
        <w:gridCol w:w="1228"/>
        <w:gridCol w:w="1264"/>
        <w:gridCol w:w="1264"/>
        <w:gridCol w:w="1256"/>
        <w:gridCol w:w="1255"/>
      </w:tblGrid>
      <w:tr w:rsidR="00B5533A" w:rsidRPr="00553CB5" w14:paraId="6828DE35" w14:textId="77777777" w:rsidTr="005D4AB7">
        <w:trPr>
          <w:trHeight w:val="144"/>
          <w:jc w:val="center"/>
        </w:trPr>
        <w:tc>
          <w:tcPr>
            <w:tcW w:w="0" w:type="auto"/>
            <w:shd w:val="clear" w:color="auto" w:fill="DAEEF3" w:themeFill="accent5" w:themeFillTint="33"/>
            <w:hideMark/>
          </w:tcPr>
          <w:p w14:paraId="521F7451"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 xml:space="preserve">Genero Colegio </w:t>
            </w:r>
          </w:p>
        </w:tc>
        <w:tc>
          <w:tcPr>
            <w:tcW w:w="0" w:type="auto"/>
            <w:gridSpan w:val="5"/>
            <w:shd w:val="clear" w:color="auto" w:fill="DAEEF3" w:themeFill="accent5" w:themeFillTint="33"/>
            <w:hideMark/>
          </w:tcPr>
          <w:p w14:paraId="1BBE21F1" w14:textId="77777777" w:rsidR="00B5533A" w:rsidRPr="00553CB5" w:rsidRDefault="00B5533A" w:rsidP="006D5861">
            <w:pPr>
              <w:spacing w:after="0" w:line="240" w:lineRule="auto"/>
              <w:jc w:val="center"/>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Mixto</w:t>
            </w:r>
          </w:p>
        </w:tc>
      </w:tr>
      <w:tr w:rsidR="00B5533A" w:rsidRPr="00553CB5" w14:paraId="691B529E" w14:textId="77777777" w:rsidTr="005D4AB7">
        <w:trPr>
          <w:trHeight w:val="144"/>
          <w:jc w:val="center"/>
        </w:trPr>
        <w:tc>
          <w:tcPr>
            <w:tcW w:w="0" w:type="auto"/>
            <w:shd w:val="clear" w:color="auto" w:fill="DAEEF3" w:themeFill="accent5" w:themeFillTint="33"/>
            <w:hideMark/>
          </w:tcPr>
          <w:p w14:paraId="02E19849"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239BD3C1"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2C17658A"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189F221F"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2BECC193"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34CAF4BA"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B+</w:t>
            </w:r>
          </w:p>
        </w:tc>
      </w:tr>
      <w:tr w:rsidR="00B5533A" w:rsidRPr="00553CB5" w14:paraId="37B0F918" w14:textId="77777777" w:rsidTr="009A4981">
        <w:trPr>
          <w:trHeight w:val="144"/>
          <w:jc w:val="center"/>
        </w:trPr>
        <w:tc>
          <w:tcPr>
            <w:tcW w:w="0" w:type="auto"/>
            <w:hideMark/>
          </w:tcPr>
          <w:p w14:paraId="583D6970"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Puntaje inglés</w:t>
            </w:r>
          </w:p>
        </w:tc>
        <w:tc>
          <w:tcPr>
            <w:tcW w:w="0" w:type="auto"/>
            <w:hideMark/>
          </w:tcPr>
          <w:p w14:paraId="4702D90F"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50,83</w:t>
            </w:r>
            <w:r>
              <w:rPr>
                <w:rFonts w:asciiTheme="minorHAnsi" w:eastAsia="Times New Roman" w:hAnsiTheme="minorHAnsi" w:cstheme="minorHAnsi"/>
                <w:sz w:val="18"/>
                <w:szCs w:val="18"/>
                <w:lang w:eastAsia="es-CO"/>
              </w:rPr>
              <w:t>%</w:t>
            </w:r>
          </w:p>
        </w:tc>
        <w:tc>
          <w:tcPr>
            <w:tcW w:w="0" w:type="auto"/>
            <w:hideMark/>
          </w:tcPr>
          <w:p w14:paraId="534DF974"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30,80</w:t>
            </w:r>
            <w:r>
              <w:rPr>
                <w:rFonts w:asciiTheme="minorHAnsi" w:eastAsia="Times New Roman" w:hAnsiTheme="minorHAnsi" w:cstheme="minorHAnsi"/>
                <w:sz w:val="18"/>
                <w:szCs w:val="18"/>
                <w:lang w:eastAsia="es-CO"/>
              </w:rPr>
              <w:t>%</w:t>
            </w:r>
          </w:p>
        </w:tc>
        <w:tc>
          <w:tcPr>
            <w:tcW w:w="0" w:type="auto"/>
            <w:hideMark/>
          </w:tcPr>
          <w:p w14:paraId="7167AB48"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10,77</w:t>
            </w:r>
            <w:r>
              <w:rPr>
                <w:rFonts w:asciiTheme="minorHAnsi" w:eastAsia="Times New Roman" w:hAnsiTheme="minorHAnsi" w:cstheme="minorHAnsi"/>
                <w:sz w:val="18"/>
                <w:szCs w:val="18"/>
                <w:lang w:eastAsia="es-CO"/>
              </w:rPr>
              <w:t>%</w:t>
            </w:r>
          </w:p>
        </w:tc>
        <w:tc>
          <w:tcPr>
            <w:tcW w:w="0" w:type="auto"/>
            <w:hideMark/>
          </w:tcPr>
          <w:p w14:paraId="3122E8AF"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5,61</w:t>
            </w:r>
            <w:r>
              <w:rPr>
                <w:rFonts w:asciiTheme="minorHAnsi" w:eastAsia="Times New Roman" w:hAnsiTheme="minorHAnsi" w:cstheme="minorHAnsi"/>
                <w:sz w:val="18"/>
                <w:szCs w:val="18"/>
                <w:lang w:eastAsia="es-CO"/>
              </w:rPr>
              <w:t>%</w:t>
            </w:r>
          </w:p>
        </w:tc>
        <w:tc>
          <w:tcPr>
            <w:tcW w:w="0" w:type="auto"/>
            <w:hideMark/>
          </w:tcPr>
          <w:p w14:paraId="23456142"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1,97</w:t>
            </w:r>
            <w:r>
              <w:rPr>
                <w:rFonts w:asciiTheme="minorHAnsi" w:eastAsia="Times New Roman" w:hAnsiTheme="minorHAnsi" w:cstheme="minorHAnsi"/>
                <w:sz w:val="18"/>
                <w:szCs w:val="18"/>
                <w:lang w:eastAsia="es-CO"/>
              </w:rPr>
              <w:t>%</w:t>
            </w:r>
          </w:p>
        </w:tc>
      </w:tr>
      <w:tr w:rsidR="00B5533A" w:rsidRPr="00553CB5" w14:paraId="6AFD3504" w14:textId="77777777" w:rsidTr="005D4AB7">
        <w:trPr>
          <w:trHeight w:val="144"/>
          <w:jc w:val="center"/>
        </w:trPr>
        <w:tc>
          <w:tcPr>
            <w:tcW w:w="0" w:type="auto"/>
            <w:shd w:val="clear" w:color="auto" w:fill="DAEEF3" w:themeFill="accent5" w:themeFillTint="33"/>
            <w:hideMark/>
          </w:tcPr>
          <w:p w14:paraId="1B50D893"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 xml:space="preserve">Genero Colegio </w:t>
            </w:r>
          </w:p>
        </w:tc>
        <w:tc>
          <w:tcPr>
            <w:tcW w:w="0" w:type="auto"/>
            <w:gridSpan w:val="5"/>
            <w:shd w:val="clear" w:color="auto" w:fill="DAEEF3" w:themeFill="accent5" w:themeFillTint="33"/>
            <w:hideMark/>
          </w:tcPr>
          <w:p w14:paraId="0791447D" w14:textId="77777777" w:rsidR="00B5533A" w:rsidRPr="00553CB5" w:rsidRDefault="00B5533A" w:rsidP="006D5861">
            <w:pPr>
              <w:spacing w:after="0" w:line="240" w:lineRule="auto"/>
              <w:jc w:val="center"/>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Femenino</w:t>
            </w:r>
          </w:p>
        </w:tc>
      </w:tr>
      <w:tr w:rsidR="00B5533A" w:rsidRPr="00553CB5" w14:paraId="7FC98E6A" w14:textId="77777777" w:rsidTr="005D4AB7">
        <w:trPr>
          <w:trHeight w:val="144"/>
          <w:jc w:val="center"/>
        </w:trPr>
        <w:tc>
          <w:tcPr>
            <w:tcW w:w="0" w:type="auto"/>
            <w:shd w:val="clear" w:color="auto" w:fill="DAEEF3" w:themeFill="accent5" w:themeFillTint="33"/>
            <w:hideMark/>
          </w:tcPr>
          <w:p w14:paraId="0EE7D0D8"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6E43A1A4"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339D131B"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2BF2B652"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19493485"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287085CB"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B+</w:t>
            </w:r>
          </w:p>
        </w:tc>
      </w:tr>
      <w:tr w:rsidR="00B5533A" w:rsidRPr="00553CB5" w14:paraId="354C4B5E" w14:textId="77777777" w:rsidTr="009A4981">
        <w:trPr>
          <w:trHeight w:val="144"/>
          <w:jc w:val="center"/>
        </w:trPr>
        <w:tc>
          <w:tcPr>
            <w:tcW w:w="0" w:type="auto"/>
            <w:hideMark/>
          </w:tcPr>
          <w:p w14:paraId="72697842"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Puntaje inglés</w:t>
            </w:r>
          </w:p>
        </w:tc>
        <w:tc>
          <w:tcPr>
            <w:tcW w:w="0" w:type="auto"/>
            <w:hideMark/>
          </w:tcPr>
          <w:p w14:paraId="533770A4"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23,81</w:t>
            </w:r>
            <w:r>
              <w:rPr>
                <w:rFonts w:asciiTheme="minorHAnsi" w:eastAsia="Times New Roman" w:hAnsiTheme="minorHAnsi" w:cstheme="minorHAnsi"/>
                <w:sz w:val="18"/>
                <w:szCs w:val="18"/>
                <w:lang w:eastAsia="es-CO"/>
              </w:rPr>
              <w:t>%</w:t>
            </w:r>
          </w:p>
        </w:tc>
        <w:tc>
          <w:tcPr>
            <w:tcW w:w="0" w:type="auto"/>
            <w:hideMark/>
          </w:tcPr>
          <w:p w14:paraId="10E91661"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28,57</w:t>
            </w:r>
            <w:r>
              <w:rPr>
                <w:rFonts w:asciiTheme="minorHAnsi" w:eastAsia="Times New Roman" w:hAnsiTheme="minorHAnsi" w:cstheme="minorHAnsi"/>
                <w:sz w:val="18"/>
                <w:szCs w:val="18"/>
                <w:lang w:eastAsia="es-CO"/>
              </w:rPr>
              <w:t>%</w:t>
            </w:r>
          </w:p>
        </w:tc>
        <w:tc>
          <w:tcPr>
            <w:tcW w:w="0" w:type="auto"/>
            <w:hideMark/>
          </w:tcPr>
          <w:p w14:paraId="590C2FB3"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19,05</w:t>
            </w:r>
            <w:r>
              <w:rPr>
                <w:rFonts w:asciiTheme="minorHAnsi" w:eastAsia="Times New Roman" w:hAnsiTheme="minorHAnsi" w:cstheme="minorHAnsi"/>
                <w:sz w:val="18"/>
                <w:szCs w:val="18"/>
                <w:lang w:eastAsia="es-CO"/>
              </w:rPr>
              <w:t>%</w:t>
            </w:r>
          </w:p>
        </w:tc>
        <w:tc>
          <w:tcPr>
            <w:tcW w:w="0" w:type="auto"/>
            <w:hideMark/>
          </w:tcPr>
          <w:p w14:paraId="438EC32A"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19,05</w:t>
            </w:r>
            <w:r>
              <w:rPr>
                <w:rFonts w:asciiTheme="minorHAnsi" w:eastAsia="Times New Roman" w:hAnsiTheme="minorHAnsi" w:cstheme="minorHAnsi"/>
                <w:sz w:val="18"/>
                <w:szCs w:val="18"/>
                <w:lang w:eastAsia="es-CO"/>
              </w:rPr>
              <w:t>%</w:t>
            </w:r>
          </w:p>
        </w:tc>
        <w:tc>
          <w:tcPr>
            <w:tcW w:w="0" w:type="auto"/>
            <w:hideMark/>
          </w:tcPr>
          <w:p w14:paraId="56E1F3A1"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9,52</w:t>
            </w:r>
            <w:r>
              <w:rPr>
                <w:rFonts w:asciiTheme="minorHAnsi" w:eastAsia="Times New Roman" w:hAnsiTheme="minorHAnsi" w:cstheme="minorHAnsi"/>
                <w:sz w:val="18"/>
                <w:szCs w:val="18"/>
                <w:lang w:eastAsia="es-CO"/>
              </w:rPr>
              <w:t>%</w:t>
            </w:r>
          </w:p>
        </w:tc>
      </w:tr>
      <w:tr w:rsidR="00B5533A" w:rsidRPr="00553CB5" w14:paraId="75E21D69" w14:textId="77777777" w:rsidTr="005D4AB7">
        <w:trPr>
          <w:trHeight w:val="144"/>
          <w:jc w:val="center"/>
        </w:trPr>
        <w:tc>
          <w:tcPr>
            <w:tcW w:w="0" w:type="auto"/>
            <w:shd w:val="clear" w:color="auto" w:fill="DAEEF3" w:themeFill="accent5" w:themeFillTint="33"/>
            <w:hideMark/>
          </w:tcPr>
          <w:p w14:paraId="4AF433DC"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 xml:space="preserve">Genero Colegio </w:t>
            </w:r>
          </w:p>
        </w:tc>
        <w:tc>
          <w:tcPr>
            <w:tcW w:w="0" w:type="auto"/>
            <w:gridSpan w:val="5"/>
            <w:shd w:val="clear" w:color="auto" w:fill="DAEEF3" w:themeFill="accent5" w:themeFillTint="33"/>
            <w:hideMark/>
          </w:tcPr>
          <w:p w14:paraId="1576492E" w14:textId="77777777" w:rsidR="00B5533A" w:rsidRPr="00553CB5" w:rsidRDefault="00B5533A" w:rsidP="006D5861">
            <w:pPr>
              <w:spacing w:after="0" w:line="240" w:lineRule="auto"/>
              <w:jc w:val="center"/>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Masculino</w:t>
            </w:r>
          </w:p>
        </w:tc>
      </w:tr>
      <w:tr w:rsidR="00B5533A" w:rsidRPr="00553CB5" w14:paraId="44B48363" w14:textId="77777777" w:rsidTr="005D4AB7">
        <w:trPr>
          <w:trHeight w:val="144"/>
          <w:jc w:val="center"/>
        </w:trPr>
        <w:tc>
          <w:tcPr>
            <w:tcW w:w="0" w:type="auto"/>
            <w:shd w:val="clear" w:color="auto" w:fill="DAEEF3" w:themeFill="accent5" w:themeFillTint="33"/>
            <w:hideMark/>
          </w:tcPr>
          <w:p w14:paraId="7E8F2BB8"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558D254F"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22DD1E18"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17D842C2"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5E85BD41"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4BBA49F8"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Porcentaje B+</w:t>
            </w:r>
          </w:p>
        </w:tc>
      </w:tr>
      <w:tr w:rsidR="00B5533A" w:rsidRPr="00553CB5" w14:paraId="3EF92DB4" w14:textId="77777777" w:rsidTr="009A4981">
        <w:trPr>
          <w:trHeight w:val="144"/>
          <w:jc w:val="center"/>
        </w:trPr>
        <w:tc>
          <w:tcPr>
            <w:tcW w:w="0" w:type="auto"/>
            <w:hideMark/>
          </w:tcPr>
          <w:p w14:paraId="5C215411" w14:textId="77777777" w:rsidR="00B5533A" w:rsidRPr="00553CB5" w:rsidRDefault="00B5533A" w:rsidP="006D5861">
            <w:pPr>
              <w:spacing w:after="0" w:line="240" w:lineRule="auto"/>
              <w:jc w:val="left"/>
              <w:rPr>
                <w:rFonts w:asciiTheme="minorHAnsi" w:eastAsia="Times New Roman" w:hAnsiTheme="minorHAnsi" w:cstheme="minorHAnsi"/>
                <w:b/>
                <w:bCs/>
                <w:sz w:val="18"/>
                <w:szCs w:val="18"/>
                <w:lang w:eastAsia="es-CO"/>
              </w:rPr>
            </w:pPr>
            <w:r w:rsidRPr="00553CB5">
              <w:rPr>
                <w:rFonts w:asciiTheme="minorHAnsi" w:eastAsia="Times New Roman" w:hAnsiTheme="minorHAnsi" w:cstheme="minorHAnsi"/>
                <w:b/>
                <w:bCs/>
                <w:sz w:val="18"/>
                <w:szCs w:val="18"/>
                <w:lang w:eastAsia="es-CO"/>
              </w:rPr>
              <w:t>Puntaje inglés</w:t>
            </w:r>
          </w:p>
        </w:tc>
        <w:tc>
          <w:tcPr>
            <w:tcW w:w="0" w:type="auto"/>
            <w:hideMark/>
          </w:tcPr>
          <w:p w14:paraId="05A2E79F"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20,00</w:t>
            </w:r>
            <w:r>
              <w:rPr>
                <w:rFonts w:asciiTheme="minorHAnsi" w:eastAsia="Times New Roman" w:hAnsiTheme="minorHAnsi" w:cstheme="minorHAnsi"/>
                <w:sz w:val="18"/>
                <w:szCs w:val="18"/>
                <w:lang w:eastAsia="es-CO"/>
              </w:rPr>
              <w:t>%</w:t>
            </w:r>
          </w:p>
        </w:tc>
        <w:tc>
          <w:tcPr>
            <w:tcW w:w="0" w:type="auto"/>
            <w:hideMark/>
          </w:tcPr>
          <w:p w14:paraId="559C7143"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20,00</w:t>
            </w:r>
            <w:r>
              <w:rPr>
                <w:rFonts w:asciiTheme="minorHAnsi" w:eastAsia="Times New Roman" w:hAnsiTheme="minorHAnsi" w:cstheme="minorHAnsi"/>
                <w:sz w:val="18"/>
                <w:szCs w:val="18"/>
                <w:lang w:eastAsia="es-CO"/>
              </w:rPr>
              <w:t>%</w:t>
            </w:r>
          </w:p>
        </w:tc>
        <w:tc>
          <w:tcPr>
            <w:tcW w:w="0" w:type="auto"/>
            <w:hideMark/>
          </w:tcPr>
          <w:p w14:paraId="6DB20183"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20,00</w:t>
            </w:r>
            <w:r>
              <w:rPr>
                <w:rFonts w:asciiTheme="minorHAnsi" w:eastAsia="Times New Roman" w:hAnsiTheme="minorHAnsi" w:cstheme="minorHAnsi"/>
                <w:sz w:val="18"/>
                <w:szCs w:val="18"/>
                <w:lang w:eastAsia="es-CO"/>
              </w:rPr>
              <w:t>%</w:t>
            </w:r>
          </w:p>
        </w:tc>
        <w:tc>
          <w:tcPr>
            <w:tcW w:w="0" w:type="auto"/>
            <w:hideMark/>
          </w:tcPr>
          <w:p w14:paraId="60F0E730"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20,00</w:t>
            </w:r>
            <w:r>
              <w:rPr>
                <w:rFonts w:asciiTheme="minorHAnsi" w:eastAsia="Times New Roman" w:hAnsiTheme="minorHAnsi" w:cstheme="minorHAnsi"/>
                <w:sz w:val="18"/>
                <w:szCs w:val="18"/>
                <w:lang w:eastAsia="es-CO"/>
              </w:rPr>
              <w:t>%</w:t>
            </w:r>
          </w:p>
        </w:tc>
        <w:tc>
          <w:tcPr>
            <w:tcW w:w="0" w:type="auto"/>
            <w:hideMark/>
          </w:tcPr>
          <w:p w14:paraId="14E20C29" w14:textId="77777777" w:rsidR="00B5533A" w:rsidRPr="00553CB5" w:rsidRDefault="00B5533A" w:rsidP="006D5861">
            <w:pPr>
              <w:spacing w:after="0" w:line="240" w:lineRule="auto"/>
              <w:jc w:val="right"/>
              <w:rPr>
                <w:rFonts w:asciiTheme="minorHAnsi" w:eastAsia="Times New Roman" w:hAnsiTheme="minorHAnsi" w:cstheme="minorHAnsi"/>
                <w:sz w:val="18"/>
                <w:szCs w:val="18"/>
                <w:lang w:eastAsia="es-CO"/>
              </w:rPr>
            </w:pPr>
            <w:r w:rsidRPr="00553CB5">
              <w:rPr>
                <w:rFonts w:asciiTheme="minorHAnsi" w:eastAsia="Times New Roman" w:hAnsiTheme="minorHAnsi" w:cstheme="minorHAnsi"/>
                <w:sz w:val="18"/>
                <w:szCs w:val="18"/>
                <w:lang w:eastAsia="es-CO"/>
              </w:rPr>
              <w:t>20,00</w:t>
            </w:r>
            <w:r>
              <w:rPr>
                <w:rFonts w:asciiTheme="minorHAnsi" w:eastAsia="Times New Roman" w:hAnsiTheme="minorHAnsi" w:cstheme="minorHAnsi"/>
                <w:sz w:val="18"/>
                <w:szCs w:val="18"/>
                <w:lang w:eastAsia="es-CO"/>
              </w:rPr>
              <w:t>%</w:t>
            </w:r>
          </w:p>
        </w:tc>
      </w:tr>
    </w:tbl>
    <w:p w14:paraId="4CB836E9" w14:textId="77777777" w:rsidR="00B5533A" w:rsidRDefault="00B5533A" w:rsidP="006D5861">
      <w:pPr>
        <w:spacing w:line="240" w:lineRule="auto"/>
        <w:ind w:left="284" w:hanging="284"/>
        <w:rPr>
          <w:rFonts w:cs="Arial"/>
        </w:rPr>
      </w:pPr>
    </w:p>
    <w:p w14:paraId="0B149611" w14:textId="77777777" w:rsidR="003B53A8" w:rsidRDefault="00B5533A" w:rsidP="006D5861">
      <w:pPr>
        <w:spacing w:line="240" w:lineRule="auto"/>
        <w:ind w:left="284" w:hanging="284"/>
        <w:rPr>
          <w:rFonts w:cs="Arial"/>
        </w:rPr>
      </w:pPr>
      <w:r w:rsidRPr="00B5533A">
        <w:rPr>
          <w:rFonts w:cs="Arial"/>
          <w:b/>
          <w:bCs/>
        </w:rPr>
        <w:t>Análisis</w:t>
      </w:r>
      <w:r>
        <w:rPr>
          <w:rFonts w:cs="Arial"/>
        </w:rPr>
        <w:t xml:space="preserve">: </w:t>
      </w:r>
    </w:p>
    <w:p w14:paraId="43A57559" w14:textId="12C643E0" w:rsidR="00D9485C" w:rsidRDefault="5A5FDD64" w:rsidP="00B56210">
      <w:pPr>
        <w:spacing w:line="240" w:lineRule="auto"/>
      </w:pPr>
      <w:r w:rsidRPr="00B56210">
        <w:t>En la</w:t>
      </w:r>
      <w:r w:rsidR="00B5533A" w:rsidRPr="00B56210">
        <w:t xml:space="preserve"> muestra de los colegios masculinos </w:t>
      </w:r>
      <w:r w:rsidRPr="00B56210">
        <w:t xml:space="preserve">se puede </w:t>
      </w:r>
      <w:r w:rsidR="026F645B" w:rsidRPr="00B56210">
        <w:t>observar que</w:t>
      </w:r>
      <w:r w:rsidR="00B5533A" w:rsidRPr="00B56210">
        <w:t xml:space="preserve"> tienen muy buenos resultados en inglés, </w:t>
      </w:r>
      <w:r w:rsidR="0025447B" w:rsidRPr="00B56210">
        <w:t xml:space="preserve">seguido de los femeninos y por ultimo los mixtos, el problema de esto es que no es una muestra significativa de los colegios femenino o masculino. </w:t>
      </w:r>
    </w:p>
    <w:p w14:paraId="068CC1E7" w14:textId="77777777" w:rsidR="00B56210" w:rsidRPr="00B56210" w:rsidRDefault="00B56210" w:rsidP="00B56210">
      <w:pPr>
        <w:spacing w:line="240" w:lineRule="auto"/>
      </w:pPr>
    </w:p>
    <w:p w14:paraId="3D93B704" w14:textId="77777777" w:rsidR="00D9485C" w:rsidRDefault="00D9485C" w:rsidP="006D5861">
      <w:pPr>
        <w:spacing w:line="240" w:lineRule="auto"/>
      </w:pPr>
      <w:r w:rsidRPr="004619F3">
        <w:rPr>
          <w:b/>
          <w:bCs/>
        </w:rPr>
        <w:t xml:space="preserve">Resultado </w:t>
      </w:r>
      <w:r>
        <w:rPr>
          <w:b/>
          <w:bCs/>
        </w:rPr>
        <w:t>7</w:t>
      </w:r>
      <w:r>
        <w:t>. Puntajes por si el Colegio es Bilingüe.</w:t>
      </w:r>
    </w:p>
    <w:p w14:paraId="0D72DFF7" w14:textId="77777777" w:rsidR="00B56210" w:rsidRPr="00B56210" w:rsidRDefault="00B56210" w:rsidP="00B56210">
      <w:pPr>
        <w:spacing w:line="240" w:lineRule="auto"/>
      </w:pPr>
    </w:p>
    <w:p w14:paraId="66E0EC91" w14:textId="0B06B770" w:rsidR="00D9485C" w:rsidRDefault="0025447B" w:rsidP="00B56210">
      <w:pPr>
        <w:spacing w:line="240" w:lineRule="auto"/>
      </w:pPr>
      <w:r w:rsidRPr="00B56210">
        <w:t xml:space="preserve">Tabla de resultados en porcentajes al resultado 7 referente a los puntajes si el colegio es bilingüe. </w:t>
      </w:r>
    </w:p>
    <w:p w14:paraId="74441233" w14:textId="1879C07F" w:rsidR="00B56210" w:rsidRPr="00B56210" w:rsidRDefault="00B56210" w:rsidP="00B56210">
      <w:pPr>
        <w:pStyle w:val="Descripcin"/>
        <w:jc w:val="center"/>
        <w:rPr>
          <w:color w:val="auto"/>
          <w:sz w:val="24"/>
          <w:szCs w:val="24"/>
        </w:rPr>
      </w:pPr>
      <w:bookmarkStart w:id="147" w:name="_Toc151316125"/>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7</w:t>
      </w:r>
      <w:r w:rsidRPr="00B56210">
        <w:rPr>
          <w:color w:val="auto"/>
          <w:sz w:val="24"/>
          <w:szCs w:val="24"/>
        </w:rPr>
        <w:fldChar w:fldCharType="end"/>
      </w:r>
      <w:r w:rsidRPr="00B56210">
        <w:rPr>
          <w:color w:val="auto"/>
          <w:sz w:val="24"/>
          <w:szCs w:val="24"/>
        </w:rPr>
        <w:t xml:space="preserve">. </w:t>
      </w:r>
      <w:r>
        <w:rPr>
          <w:color w:val="auto"/>
          <w:sz w:val="24"/>
          <w:szCs w:val="24"/>
        </w:rPr>
        <w:t>Porcentajes</w:t>
      </w:r>
      <w:r w:rsidRPr="00B56210">
        <w:rPr>
          <w:color w:val="auto"/>
          <w:sz w:val="24"/>
          <w:szCs w:val="24"/>
        </w:rPr>
        <w:t xml:space="preserve"> por si el Colegio es Bilingüe</w:t>
      </w:r>
      <w:bookmarkEnd w:id="147"/>
    </w:p>
    <w:tbl>
      <w:tblPr>
        <w:tblStyle w:val="Tablaconcuadrcula"/>
        <w:tblW w:w="0" w:type="auto"/>
        <w:tblLook w:val="04A0" w:firstRow="1" w:lastRow="0" w:firstColumn="1" w:lastColumn="0" w:noHBand="0" w:noVBand="1"/>
      </w:tblPr>
      <w:tblGrid>
        <w:gridCol w:w="2166"/>
        <w:gridCol w:w="1508"/>
        <w:gridCol w:w="1599"/>
        <w:gridCol w:w="1599"/>
        <w:gridCol w:w="1691"/>
      </w:tblGrid>
      <w:tr w:rsidR="0025447B" w:rsidRPr="000741ED" w14:paraId="266451AA" w14:textId="77777777" w:rsidTr="005D4AB7">
        <w:trPr>
          <w:trHeight w:val="20"/>
        </w:trPr>
        <w:tc>
          <w:tcPr>
            <w:tcW w:w="0" w:type="auto"/>
            <w:shd w:val="clear" w:color="auto" w:fill="DAEEF3" w:themeFill="accent5" w:themeFillTint="33"/>
            <w:hideMark/>
          </w:tcPr>
          <w:p w14:paraId="5C709A62"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 xml:space="preserve">Es </w:t>
            </w:r>
            <w:r w:rsidRPr="009F140C">
              <w:rPr>
                <w:rFonts w:asciiTheme="minorHAnsi" w:eastAsia="Times New Roman" w:hAnsiTheme="minorHAnsi" w:cstheme="minorHAnsi"/>
                <w:b/>
                <w:bCs/>
                <w:sz w:val="18"/>
                <w:szCs w:val="18"/>
                <w:lang w:eastAsia="es-CO"/>
              </w:rPr>
              <w:t>bilingüe</w:t>
            </w:r>
            <w:r w:rsidRPr="000741ED">
              <w:rPr>
                <w:rFonts w:asciiTheme="minorHAnsi" w:eastAsia="Times New Roman" w:hAnsiTheme="minorHAnsi" w:cstheme="minorHAnsi"/>
                <w:b/>
                <w:bCs/>
                <w:sz w:val="18"/>
                <w:szCs w:val="18"/>
                <w:lang w:eastAsia="es-CO"/>
              </w:rPr>
              <w:t xml:space="preserve"> </w:t>
            </w:r>
          </w:p>
        </w:tc>
        <w:tc>
          <w:tcPr>
            <w:tcW w:w="0" w:type="auto"/>
            <w:gridSpan w:val="4"/>
            <w:shd w:val="clear" w:color="auto" w:fill="DAEEF3" w:themeFill="accent5" w:themeFillTint="33"/>
            <w:hideMark/>
          </w:tcPr>
          <w:p w14:paraId="66DF7A51" w14:textId="77777777" w:rsidR="0025447B" w:rsidRPr="000741ED" w:rsidRDefault="0025447B" w:rsidP="006D5861">
            <w:pPr>
              <w:spacing w:after="0" w:line="240" w:lineRule="auto"/>
              <w:jc w:val="center"/>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NO</w:t>
            </w:r>
          </w:p>
        </w:tc>
      </w:tr>
      <w:tr w:rsidR="0025447B" w:rsidRPr="000741ED" w14:paraId="303E5B08" w14:textId="77777777" w:rsidTr="005D4AB7">
        <w:trPr>
          <w:trHeight w:val="20"/>
        </w:trPr>
        <w:tc>
          <w:tcPr>
            <w:tcW w:w="0" w:type="auto"/>
            <w:shd w:val="clear" w:color="auto" w:fill="DAEEF3" w:themeFill="accent5" w:themeFillTint="33"/>
            <w:hideMark/>
          </w:tcPr>
          <w:p w14:paraId="719DB13C"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49A539C4"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62A5EE7D"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12BB2CE5"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31B60DDB"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Porcentaje 76 a 100</w:t>
            </w:r>
          </w:p>
        </w:tc>
      </w:tr>
      <w:tr w:rsidR="0025447B" w:rsidRPr="000741ED" w14:paraId="6B59E2E6" w14:textId="77777777" w:rsidTr="00D12E6E">
        <w:trPr>
          <w:trHeight w:val="20"/>
        </w:trPr>
        <w:tc>
          <w:tcPr>
            <w:tcW w:w="0" w:type="auto"/>
            <w:hideMark/>
          </w:tcPr>
          <w:p w14:paraId="63371EE4"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Puntaje matemáticas</w:t>
            </w:r>
          </w:p>
        </w:tc>
        <w:tc>
          <w:tcPr>
            <w:tcW w:w="0" w:type="auto"/>
            <w:hideMark/>
          </w:tcPr>
          <w:p w14:paraId="54A8FAA0"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1,53%</w:t>
            </w:r>
          </w:p>
        </w:tc>
        <w:tc>
          <w:tcPr>
            <w:tcW w:w="0" w:type="auto"/>
            <w:hideMark/>
          </w:tcPr>
          <w:p w14:paraId="71A3B83E"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53,32%</w:t>
            </w:r>
          </w:p>
        </w:tc>
        <w:tc>
          <w:tcPr>
            <w:tcW w:w="0" w:type="auto"/>
            <w:hideMark/>
          </w:tcPr>
          <w:p w14:paraId="30E026D9"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43,44%</w:t>
            </w:r>
          </w:p>
        </w:tc>
        <w:tc>
          <w:tcPr>
            <w:tcW w:w="0" w:type="auto"/>
            <w:hideMark/>
          </w:tcPr>
          <w:p w14:paraId="223F2422"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1,70%</w:t>
            </w:r>
          </w:p>
        </w:tc>
      </w:tr>
      <w:tr w:rsidR="0025447B" w:rsidRPr="000741ED" w14:paraId="26DA11DB" w14:textId="77777777" w:rsidTr="00D12E6E">
        <w:trPr>
          <w:trHeight w:val="20"/>
        </w:trPr>
        <w:tc>
          <w:tcPr>
            <w:tcW w:w="0" w:type="auto"/>
            <w:hideMark/>
          </w:tcPr>
          <w:p w14:paraId="72627462"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Puntaje lectura crítica</w:t>
            </w:r>
          </w:p>
        </w:tc>
        <w:tc>
          <w:tcPr>
            <w:tcW w:w="0" w:type="auto"/>
            <w:hideMark/>
          </w:tcPr>
          <w:p w14:paraId="4617C3EB"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37,24%</w:t>
            </w:r>
          </w:p>
        </w:tc>
        <w:tc>
          <w:tcPr>
            <w:tcW w:w="0" w:type="auto"/>
            <w:hideMark/>
          </w:tcPr>
          <w:p w14:paraId="18C3F301"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27,04%</w:t>
            </w:r>
          </w:p>
        </w:tc>
        <w:tc>
          <w:tcPr>
            <w:tcW w:w="0" w:type="auto"/>
            <w:hideMark/>
          </w:tcPr>
          <w:p w14:paraId="304E1EAB"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35,03%</w:t>
            </w:r>
          </w:p>
        </w:tc>
        <w:tc>
          <w:tcPr>
            <w:tcW w:w="0" w:type="auto"/>
            <w:hideMark/>
          </w:tcPr>
          <w:p w14:paraId="3FFB4D87"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0,68%</w:t>
            </w:r>
          </w:p>
        </w:tc>
      </w:tr>
      <w:tr w:rsidR="0025447B" w:rsidRPr="000741ED" w14:paraId="5A623564" w14:textId="77777777" w:rsidTr="00D12E6E">
        <w:trPr>
          <w:trHeight w:val="20"/>
        </w:trPr>
        <w:tc>
          <w:tcPr>
            <w:tcW w:w="0" w:type="auto"/>
            <w:hideMark/>
          </w:tcPr>
          <w:p w14:paraId="16EBC1EC"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Puntaje sociales</w:t>
            </w:r>
          </w:p>
        </w:tc>
        <w:tc>
          <w:tcPr>
            <w:tcW w:w="0" w:type="auto"/>
            <w:hideMark/>
          </w:tcPr>
          <w:p w14:paraId="6D7B3986"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0,51%</w:t>
            </w:r>
          </w:p>
        </w:tc>
        <w:tc>
          <w:tcPr>
            <w:tcW w:w="0" w:type="auto"/>
            <w:hideMark/>
          </w:tcPr>
          <w:p w14:paraId="2B5AABC3"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33,90%</w:t>
            </w:r>
          </w:p>
        </w:tc>
        <w:tc>
          <w:tcPr>
            <w:tcW w:w="0" w:type="auto"/>
            <w:hideMark/>
          </w:tcPr>
          <w:p w14:paraId="507C28D6"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27,77%</w:t>
            </w:r>
          </w:p>
        </w:tc>
        <w:tc>
          <w:tcPr>
            <w:tcW w:w="0" w:type="auto"/>
            <w:hideMark/>
          </w:tcPr>
          <w:p w14:paraId="46378125"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37,82%</w:t>
            </w:r>
          </w:p>
        </w:tc>
      </w:tr>
      <w:tr w:rsidR="0025447B" w:rsidRPr="000741ED" w14:paraId="72BCE6B5" w14:textId="77777777" w:rsidTr="00D12E6E">
        <w:trPr>
          <w:trHeight w:val="20"/>
        </w:trPr>
        <w:tc>
          <w:tcPr>
            <w:tcW w:w="0" w:type="auto"/>
            <w:hideMark/>
          </w:tcPr>
          <w:p w14:paraId="04A72C13"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Puntaje ciencias naturales</w:t>
            </w:r>
          </w:p>
        </w:tc>
        <w:tc>
          <w:tcPr>
            <w:tcW w:w="0" w:type="auto"/>
            <w:hideMark/>
          </w:tcPr>
          <w:p w14:paraId="1C529A37"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37,41%</w:t>
            </w:r>
          </w:p>
        </w:tc>
        <w:tc>
          <w:tcPr>
            <w:tcW w:w="0" w:type="auto"/>
            <w:hideMark/>
          </w:tcPr>
          <w:p w14:paraId="27F2E422"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32,31%</w:t>
            </w:r>
          </w:p>
        </w:tc>
        <w:tc>
          <w:tcPr>
            <w:tcW w:w="0" w:type="auto"/>
            <w:hideMark/>
          </w:tcPr>
          <w:p w14:paraId="2C26B003"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29,76%</w:t>
            </w:r>
          </w:p>
        </w:tc>
        <w:tc>
          <w:tcPr>
            <w:tcW w:w="0" w:type="auto"/>
            <w:hideMark/>
          </w:tcPr>
          <w:p w14:paraId="633B3DC0"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0,51%</w:t>
            </w:r>
          </w:p>
        </w:tc>
      </w:tr>
      <w:tr w:rsidR="0025447B" w:rsidRPr="000741ED" w14:paraId="26DE1010" w14:textId="77777777" w:rsidTr="005D4AB7">
        <w:trPr>
          <w:trHeight w:val="20"/>
        </w:trPr>
        <w:tc>
          <w:tcPr>
            <w:tcW w:w="0" w:type="auto"/>
            <w:shd w:val="clear" w:color="auto" w:fill="DAEEF3" w:themeFill="accent5" w:themeFillTint="33"/>
            <w:hideMark/>
          </w:tcPr>
          <w:p w14:paraId="53EBA68A"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 xml:space="preserve">Es </w:t>
            </w:r>
            <w:r w:rsidRPr="009F140C">
              <w:rPr>
                <w:rFonts w:asciiTheme="minorHAnsi" w:eastAsia="Times New Roman" w:hAnsiTheme="minorHAnsi" w:cstheme="minorHAnsi"/>
                <w:b/>
                <w:bCs/>
                <w:sz w:val="18"/>
                <w:szCs w:val="18"/>
                <w:lang w:eastAsia="es-CO"/>
              </w:rPr>
              <w:t>bilingüe</w:t>
            </w:r>
          </w:p>
        </w:tc>
        <w:tc>
          <w:tcPr>
            <w:tcW w:w="0" w:type="auto"/>
            <w:gridSpan w:val="4"/>
            <w:shd w:val="clear" w:color="auto" w:fill="DAEEF3" w:themeFill="accent5" w:themeFillTint="33"/>
            <w:hideMark/>
          </w:tcPr>
          <w:p w14:paraId="1260CE7B" w14:textId="77777777" w:rsidR="0025447B" w:rsidRPr="000741ED" w:rsidRDefault="0025447B" w:rsidP="006D5861">
            <w:pPr>
              <w:spacing w:after="0" w:line="240" w:lineRule="auto"/>
              <w:jc w:val="center"/>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SI</w:t>
            </w:r>
          </w:p>
        </w:tc>
      </w:tr>
      <w:tr w:rsidR="0025447B" w:rsidRPr="000741ED" w14:paraId="494A0585" w14:textId="77777777" w:rsidTr="005D4AB7">
        <w:trPr>
          <w:trHeight w:val="20"/>
        </w:trPr>
        <w:tc>
          <w:tcPr>
            <w:tcW w:w="0" w:type="auto"/>
            <w:shd w:val="clear" w:color="auto" w:fill="DAEEF3" w:themeFill="accent5" w:themeFillTint="33"/>
            <w:hideMark/>
          </w:tcPr>
          <w:p w14:paraId="301B0550"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17A79D31"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14460D16"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5E70C5E1"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27642E1E"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Porcentaje 76 a 100</w:t>
            </w:r>
          </w:p>
        </w:tc>
      </w:tr>
      <w:tr w:rsidR="0025447B" w:rsidRPr="000741ED" w14:paraId="2140B5B5" w14:textId="77777777" w:rsidTr="00D12E6E">
        <w:trPr>
          <w:trHeight w:val="20"/>
        </w:trPr>
        <w:tc>
          <w:tcPr>
            <w:tcW w:w="0" w:type="auto"/>
            <w:hideMark/>
          </w:tcPr>
          <w:p w14:paraId="37C2AA3D"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Puntaje matemáticas</w:t>
            </w:r>
          </w:p>
        </w:tc>
        <w:tc>
          <w:tcPr>
            <w:tcW w:w="0" w:type="auto"/>
            <w:hideMark/>
          </w:tcPr>
          <w:p w14:paraId="4209C7B8"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0,00%</w:t>
            </w:r>
          </w:p>
        </w:tc>
        <w:tc>
          <w:tcPr>
            <w:tcW w:w="0" w:type="auto"/>
            <w:hideMark/>
          </w:tcPr>
          <w:p w14:paraId="0C3FA45B"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33,33%</w:t>
            </w:r>
          </w:p>
        </w:tc>
        <w:tc>
          <w:tcPr>
            <w:tcW w:w="0" w:type="auto"/>
            <w:hideMark/>
          </w:tcPr>
          <w:p w14:paraId="0090E79E"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50,00%</w:t>
            </w:r>
          </w:p>
        </w:tc>
        <w:tc>
          <w:tcPr>
            <w:tcW w:w="0" w:type="auto"/>
            <w:hideMark/>
          </w:tcPr>
          <w:p w14:paraId="5212407C"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16,67%</w:t>
            </w:r>
          </w:p>
        </w:tc>
      </w:tr>
      <w:tr w:rsidR="0025447B" w:rsidRPr="000741ED" w14:paraId="3EA9D728" w14:textId="77777777" w:rsidTr="00D12E6E">
        <w:trPr>
          <w:trHeight w:val="20"/>
        </w:trPr>
        <w:tc>
          <w:tcPr>
            <w:tcW w:w="0" w:type="auto"/>
            <w:hideMark/>
          </w:tcPr>
          <w:p w14:paraId="4A87ABD5"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Puntaje lectura crítica</w:t>
            </w:r>
          </w:p>
        </w:tc>
        <w:tc>
          <w:tcPr>
            <w:tcW w:w="0" w:type="auto"/>
            <w:hideMark/>
          </w:tcPr>
          <w:p w14:paraId="51D7E45E"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36,36%</w:t>
            </w:r>
          </w:p>
        </w:tc>
        <w:tc>
          <w:tcPr>
            <w:tcW w:w="0" w:type="auto"/>
            <w:hideMark/>
          </w:tcPr>
          <w:p w14:paraId="6260C9C1"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18,18%</w:t>
            </w:r>
          </w:p>
        </w:tc>
        <w:tc>
          <w:tcPr>
            <w:tcW w:w="0" w:type="auto"/>
            <w:hideMark/>
          </w:tcPr>
          <w:p w14:paraId="3628E8A0"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45,45%</w:t>
            </w:r>
          </w:p>
        </w:tc>
        <w:tc>
          <w:tcPr>
            <w:tcW w:w="0" w:type="auto"/>
            <w:hideMark/>
          </w:tcPr>
          <w:p w14:paraId="5A711119"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0,00%</w:t>
            </w:r>
          </w:p>
        </w:tc>
      </w:tr>
      <w:tr w:rsidR="0025447B" w:rsidRPr="000741ED" w14:paraId="3377BFD2" w14:textId="77777777" w:rsidTr="00D12E6E">
        <w:trPr>
          <w:trHeight w:val="20"/>
        </w:trPr>
        <w:tc>
          <w:tcPr>
            <w:tcW w:w="0" w:type="auto"/>
            <w:hideMark/>
          </w:tcPr>
          <w:p w14:paraId="14AFE2AA"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Puntaje sociales</w:t>
            </w:r>
          </w:p>
        </w:tc>
        <w:tc>
          <w:tcPr>
            <w:tcW w:w="0" w:type="auto"/>
            <w:hideMark/>
          </w:tcPr>
          <w:p w14:paraId="3A975206"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0,00%</w:t>
            </w:r>
          </w:p>
        </w:tc>
        <w:tc>
          <w:tcPr>
            <w:tcW w:w="0" w:type="auto"/>
            <w:hideMark/>
          </w:tcPr>
          <w:p w14:paraId="5A3287D8"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25,00%</w:t>
            </w:r>
          </w:p>
        </w:tc>
        <w:tc>
          <w:tcPr>
            <w:tcW w:w="0" w:type="auto"/>
            <w:hideMark/>
          </w:tcPr>
          <w:p w14:paraId="5F92573D"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33,33%</w:t>
            </w:r>
          </w:p>
        </w:tc>
        <w:tc>
          <w:tcPr>
            <w:tcW w:w="0" w:type="auto"/>
            <w:hideMark/>
          </w:tcPr>
          <w:p w14:paraId="0C299CF9"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41,67%</w:t>
            </w:r>
          </w:p>
        </w:tc>
      </w:tr>
      <w:tr w:rsidR="0025447B" w:rsidRPr="000741ED" w14:paraId="39CF8755" w14:textId="77777777" w:rsidTr="00D12E6E">
        <w:trPr>
          <w:trHeight w:val="20"/>
        </w:trPr>
        <w:tc>
          <w:tcPr>
            <w:tcW w:w="0" w:type="auto"/>
            <w:hideMark/>
          </w:tcPr>
          <w:p w14:paraId="14069A15" w14:textId="77777777" w:rsidR="0025447B" w:rsidRPr="000741ED" w:rsidRDefault="0025447B" w:rsidP="006D5861">
            <w:pPr>
              <w:spacing w:after="0" w:line="240" w:lineRule="auto"/>
              <w:jc w:val="left"/>
              <w:rPr>
                <w:rFonts w:asciiTheme="minorHAnsi" w:eastAsia="Times New Roman" w:hAnsiTheme="minorHAnsi" w:cstheme="minorHAnsi"/>
                <w:b/>
                <w:bCs/>
                <w:sz w:val="18"/>
                <w:szCs w:val="18"/>
                <w:lang w:eastAsia="es-CO"/>
              </w:rPr>
            </w:pPr>
            <w:r w:rsidRPr="000741ED">
              <w:rPr>
                <w:rFonts w:asciiTheme="minorHAnsi" w:eastAsia="Times New Roman" w:hAnsiTheme="minorHAnsi" w:cstheme="minorHAnsi"/>
                <w:b/>
                <w:bCs/>
                <w:sz w:val="18"/>
                <w:szCs w:val="18"/>
                <w:lang w:eastAsia="es-CO"/>
              </w:rPr>
              <w:t>Puntaje ciencias naturales</w:t>
            </w:r>
          </w:p>
        </w:tc>
        <w:tc>
          <w:tcPr>
            <w:tcW w:w="0" w:type="auto"/>
            <w:hideMark/>
          </w:tcPr>
          <w:p w14:paraId="5C51D358"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33,33%</w:t>
            </w:r>
          </w:p>
        </w:tc>
        <w:tc>
          <w:tcPr>
            <w:tcW w:w="0" w:type="auto"/>
            <w:hideMark/>
          </w:tcPr>
          <w:p w14:paraId="4A25CE41"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25,00%</w:t>
            </w:r>
          </w:p>
        </w:tc>
        <w:tc>
          <w:tcPr>
            <w:tcW w:w="0" w:type="auto"/>
            <w:hideMark/>
          </w:tcPr>
          <w:p w14:paraId="2766740C"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33,33%</w:t>
            </w:r>
          </w:p>
        </w:tc>
        <w:tc>
          <w:tcPr>
            <w:tcW w:w="0" w:type="auto"/>
            <w:hideMark/>
          </w:tcPr>
          <w:p w14:paraId="207EC16F" w14:textId="77777777" w:rsidR="0025447B" w:rsidRPr="000741ED" w:rsidRDefault="0025447B" w:rsidP="006D5861">
            <w:pPr>
              <w:spacing w:after="0" w:line="240" w:lineRule="auto"/>
              <w:jc w:val="right"/>
              <w:rPr>
                <w:rFonts w:asciiTheme="minorHAnsi" w:eastAsia="Times New Roman" w:hAnsiTheme="minorHAnsi" w:cstheme="minorHAnsi"/>
                <w:sz w:val="18"/>
                <w:szCs w:val="18"/>
                <w:lang w:eastAsia="es-CO"/>
              </w:rPr>
            </w:pPr>
            <w:r w:rsidRPr="000741ED">
              <w:rPr>
                <w:rFonts w:asciiTheme="minorHAnsi" w:eastAsia="Times New Roman" w:hAnsiTheme="minorHAnsi" w:cstheme="minorHAnsi"/>
                <w:sz w:val="18"/>
                <w:szCs w:val="18"/>
                <w:lang w:eastAsia="es-CO"/>
              </w:rPr>
              <w:t>8,33%</w:t>
            </w:r>
          </w:p>
        </w:tc>
      </w:tr>
    </w:tbl>
    <w:p w14:paraId="0263D069" w14:textId="77777777" w:rsidR="0025447B" w:rsidRDefault="0025447B" w:rsidP="006D5861">
      <w:pPr>
        <w:spacing w:line="240" w:lineRule="auto"/>
        <w:rPr>
          <w:rFonts w:cs="Arial"/>
          <w:b/>
          <w:bCs/>
        </w:rPr>
      </w:pPr>
    </w:p>
    <w:p w14:paraId="2ACBFBB6" w14:textId="77777777" w:rsidR="00B56210" w:rsidRDefault="0025447B" w:rsidP="006D5861">
      <w:pPr>
        <w:spacing w:line="240" w:lineRule="auto"/>
        <w:rPr>
          <w:rFonts w:cs="Arial"/>
        </w:rPr>
      </w:pPr>
      <w:r>
        <w:rPr>
          <w:rFonts w:cs="Arial"/>
          <w:b/>
          <w:bCs/>
        </w:rPr>
        <w:t>A</w:t>
      </w:r>
      <w:r w:rsidRPr="0025447B">
        <w:rPr>
          <w:rFonts w:cs="Arial"/>
          <w:b/>
          <w:bCs/>
        </w:rPr>
        <w:t>nálisis</w:t>
      </w:r>
      <w:r>
        <w:rPr>
          <w:rFonts w:cs="Arial"/>
        </w:rPr>
        <w:t xml:space="preserve">: Los colegios bilingües, presentan resultados superiores en todas las materias </w:t>
      </w:r>
      <w:r w:rsidR="026F645B" w:rsidRPr="026F645B">
        <w:rPr>
          <w:rFonts w:cs="Arial"/>
        </w:rPr>
        <w:t>evaluadas</w:t>
      </w:r>
      <w:r>
        <w:rPr>
          <w:rFonts w:cs="Arial"/>
        </w:rPr>
        <w:t xml:space="preserve">, a excepción en lectura critica, mejores resultados en los </w:t>
      </w:r>
      <w:r w:rsidR="4C3337BE" w:rsidRPr="4C3337BE">
        <w:rPr>
          <w:rFonts w:cs="Arial"/>
        </w:rPr>
        <w:t>puntajes con</w:t>
      </w:r>
      <w:r w:rsidR="026F645B" w:rsidRPr="026F645B">
        <w:rPr>
          <w:rFonts w:cs="Arial"/>
        </w:rPr>
        <w:t xml:space="preserve"> rangos de </w:t>
      </w:r>
      <w:r w:rsidR="4C3337BE" w:rsidRPr="4C3337BE">
        <w:rPr>
          <w:rFonts w:cs="Arial"/>
        </w:rPr>
        <w:t>51 a 100</w:t>
      </w:r>
      <w:r>
        <w:rPr>
          <w:rFonts w:cs="Arial"/>
        </w:rPr>
        <w:t>, en especial en matemáticas.</w:t>
      </w:r>
    </w:p>
    <w:p w14:paraId="372A4F43" w14:textId="77777777" w:rsidR="00B56210" w:rsidRDefault="00B56210" w:rsidP="006D5861">
      <w:pPr>
        <w:spacing w:line="240" w:lineRule="auto"/>
      </w:pPr>
    </w:p>
    <w:p w14:paraId="6AE43EE9" w14:textId="631852B8" w:rsidR="0025447B" w:rsidRDefault="00B56210" w:rsidP="006D5861">
      <w:pPr>
        <w:spacing w:line="240" w:lineRule="auto"/>
        <w:rPr>
          <w:rFonts w:cs="Arial"/>
        </w:rPr>
      </w:pPr>
      <w:r w:rsidRPr="00B56210">
        <w:t>Tabla de resultados en porcentajes al resultado 7 referente a los puntajes si el colegio es bilingüe – Ingles</w:t>
      </w:r>
    </w:p>
    <w:p w14:paraId="447A8CDC" w14:textId="77777777" w:rsidR="00B56210" w:rsidRDefault="00B56210" w:rsidP="006D5861">
      <w:pPr>
        <w:spacing w:line="240" w:lineRule="auto"/>
        <w:ind w:left="284" w:hanging="284"/>
        <w:rPr>
          <w:b/>
          <w:bCs/>
        </w:rPr>
      </w:pPr>
    </w:p>
    <w:p w14:paraId="45E50DB1" w14:textId="24D722C2" w:rsidR="0025447B" w:rsidRDefault="0025447B" w:rsidP="00B56210">
      <w:pPr>
        <w:spacing w:line="240" w:lineRule="auto"/>
        <w:ind w:left="284" w:hanging="284"/>
      </w:pPr>
      <w:r>
        <w:t xml:space="preserve">. </w:t>
      </w:r>
    </w:p>
    <w:p w14:paraId="7BC76838" w14:textId="0FF99D0B" w:rsidR="00B56210" w:rsidRPr="00B56210" w:rsidRDefault="00B56210" w:rsidP="00B56210">
      <w:pPr>
        <w:pStyle w:val="Descripcin"/>
        <w:jc w:val="center"/>
        <w:rPr>
          <w:color w:val="auto"/>
          <w:sz w:val="24"/>
          <w:szCs w:val="24"/>
        </w:rPr>
      </w:pPr>
      <w:bookmarkStart w:id="148" w:name="_Toc151316126"/>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8</w:t>
      </w:r>
      <w:r w:rsidRPr="00B56210">
        <w:rPr>
          <w:color w:val="auto"/>
          <w:sz w:val="24"/>
          <w:szCs w:val="24"/>
        </w:rPr>
        <w:fldChar w:fldCharType="end"/>
      </w:r>
      <w:r w:rsidRPr="00B56210">
        <w:rPr>
          <w:color w:val="auto"/>
          <w:sz w:val="24"/>
          <w:szCs w:val="24"/>
        </w:rPr>
        <w:t>. Porcentajes por si el Colegio es Bilingüe</w:t>
      </w:r>
      <w:bookmarkEnd w:id="148"/>
    </w:p>
    <w:tbl>
      <w:tblPr>
        <w:tblStyle w:val="Tablaconcuadrcula"/>
        <w:tblW w:w="0" w:type="auto"/>
        <w:jc w:val="center"/>
        <w:tblLook w:val="04A0" w:firstRow="1" w:lastRow="0" w:firstColumn="1" w:lastColumn="0" w:noHBand="0" w:noVBand="1"/>
      </w:tblPr>
      <w:tblGrid>
        <w:gridCol w:w="1267"/>
        <w:gridCol w:w="1228"/>
        <w:gridCol w:w="1264"/>
        <w:gridCol w:w="1264"/>
        <w:gridCol w:w="1256"/>
        <w:gridCol w:w="1255"/>
      </w:tblGrid>
      <w:tr w:rsidR="0025447B" w:rsidRPr="00432514" w14:paraId="3DC6D7B8" w14:textId="77777777" w:rsidTr="005D4AB7">
        <w:trPr>
          <w:trHeight w:val="20"/>
          <w:jc w:val="center"/>
        </w:trPr>
        <w:tc>
          <w:tcPr>
            <w:tcW w:w="0" w:type="auto"/>
            <w:shd w:val="clear" w:color="auto" w:fill="DAEEF3" w:themeFill="accent5" w:themeFillTint="33"/>
            <w:hideMark/>
          </w:tcPr>
          <w:p w14:paraId="7C66C41B"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 xml:space="preserve">Es </w:t>
            </w:r>
            <w:r w:rsidRPr="00E37DEB">
              <w:rPr>
                <w:rFonts w:ascii="Calibri" w:eastAsia="Times New Roman" w:hAnsi="Calibri" w:cs="Calibri"/>
                <w:b/>
                <w:bCs/>
                <w:sz w:val="18"/>
                <w:szCs w:val="18"/>
                <w:lang w:eastAsia="es-CO"/>
              </w:rPr>
              <w:t>bilingüe</w:t>
            </w:r>
          </w:p>
        </w:tc>
        <w:tc>
          <w:tcPr>
            <w:tcW w:w="0" w:type="auto"/>
            <w:gridSpan w:val="5"/>
            <w:shd w:val="clear" w:color="auto" w:fill="DAEEF3" w:themeFill="accent5" w:themeFillTint="33"/>
            <w:hideMark/>
          </w:tcPr>
          <w:p w14:paraId="0D7E3513" w14:textId="77777777" w:rsidR="0025447B" w:rsidRPr="00432514" w:rsidRDefault="0025447B" w:rsidP="006D5861">
            <w:pPr>
              <w:spacing w:after="0" w:line="240" w:lineRule="auto"/>
              <w:jc w:val="center"/>
              <w:rPr>
                <w:rFonts w:ascii="Times New Roman" w:eastAsia="Times New Roman" w:hAnsi="Times New Roman" w:cs="Times New Roman"/>
                <w:b/>
                <w:bCs/>
                <w:sz w:val="18"/>
                <w:szCs w:val="18"/>
                <w:lang w:eastAsia="es-CO"/>
              </w:rPr>
            </w:pPr>
            <w:r w:rsidRPr="00432514">
              <w:rPr>
                <w:rFonts w:ascii="Calibri" w:eastAsia="Times New Roman" w:hAnsi="Calibri" w:cs="Calibri"/>
                <w:b/>
                <w:bCs/>
                <w:sz w:val="18"/>
                <w:szCs w:val="18"/>
                <w:lang w:eastAsia="es-CO"/>
              </w:rPr>
              <w:t>NO</w:t>
            </w:r>
          </w:p>
        </w:tc>
      </w:tr>
      <w:tr w:rsidR="0025447B" w:rsidRPr="00432514" w14:paraId="62D996A4" w14:textId="77777777" w:rsidTr="005D4AB7">
        <w:trPr>
          <w:trHeight w:val="20"/>
          <w:jc w:val="center"/>
        </w:trPr>
        <w:tc>
          <w:tcPr>
            <w:tcW w:w="0" w:type="auto"/>
            <w:shd w:val="clear" w:color="auto" w:fill="DAEEF3" w:themeFill="accent5" w:themeFillTint="33"/>
            <w:hideMark/>
          </w:tcPr>
          <w:p w14:paraId="104E8211"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2EE07FF2"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75994279"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13981AD0"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4D4964F8"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13B35BE8"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B+</w:t>
            </w:r>
          </w:p>
        </w:tc>
      </w:tr>
      <w:tr w:rsidR="0025447B" w:rsidRPr="00432514" w14:paraId="32594D18" w14:textId="77777777" w:rsidTr="009A4981">
        <w:trPr>
          <w:trHeight w:val="20"/>
          <w:jc w:val="center"/>
        </w:trPr>
        <w:tc>
          <w:tcPr>
            <w:tcW w:w="0" w:type="auto"/>
            <w:hideMark/>
          </w:tcPr>
          <w:p w14:paraId="5074F6BB"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Puntaje inglés</w:t>
            </w:r>
          </w:p>
        </w:tc>
        <w:tc>
          <w:tcPr>
            <w:tcW w:w="0" w:type="auto"/>
            <w:hideMark/>
          </w:tcPr>
          <w:p w14:paraId="322A4604"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49,40%</w:t>
            </w:r>
          </w:p>
        </w:tc>
        <w:tc>
          <w:tcPr>
            <w:tcW w:w="0" w:type="auto"/>
            <w:hideMark/>
          </w:tcPr>
          <w:p w14:paraId="1ACCD861"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31,35%</w:t>
            </w:r>
          </w:p>
        </w:tc>
        <w:tc>
          <w:tcPr>
            <w:tcW w:w="0" w:type="auto"/>
            <w:hideMark/>
          </w:tcPr>
          <w:p w14:paraId="3F95BB4F"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11,41%</w:t>
            </w:r>
          </w:p>
        </w:tc>
        <w:tc>
          <w:tcPr>
            <w:tcW w:w="0" w:type="auto"/>
            <w:hideMark/>
          </w:tcPr>
          <w:p w14:paraId="6E3F96C5"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6,13%</w:t>
            </w:r>
          </w:p>
        </w:tc>
        <w:tc>
          <w:tcPr>
            <w:tcW w:w="0" w:type="auto"/>
            <w:hideMark/>
          </w:tcPr>
          <w:p w14:paraId="1887F1F0"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1,70%</w:t>
            </w:r>
          </w:p>
        </w:tc>
      </w:tr>
      <w:tr w:rsidR="0025447B" w:rsidRPr="00432514" w14:paraId="0DC7BBEA" w14:textId="77777777" w:rsidTr="005D4AB7">
        <w:trPr>
          <w:trHeight w:val="20"/>
          <w:jc w:val="center"/>
        </w:trPr>
        <w:tc>
          <w:tcPr>
            <w:tcW w:w="0" w:type="auto"/>
            <w:shd w:val="clear" w:color="auto" w:fill="DAEEF3" w:themeFill="accent5" w:themeFillTint="33"/>
            <w:hideMark/>
          </w:tcPr>
          <w:p w14:paraId="26EF6172"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 xml:space="preserve">Es </w:t>
            </w:r>
            <w:r w:rsidRPr="00E37DEB">
              <w:rPr>
                <w:rFonts w:ascii="Calibri" w:eastAsia="Times New Roman" w:hAnsi="Calibri" w:cs="Calibri"/>
                <w:b/>
                <w:bCs/>
                <w:sz w:val="18"/>
                <w:szCs w:val="18"/>
                <w:lang w:eastAsia="es-CO"/>
              </w:rPr>
              <w:t>bilingüe</w:t>
            </w:r>
          </w:p>
        </w:tc>
        <w:tc>
          <w:tcPr>
            <w:tcW w:w="0" w:type="auto"/>
            <w:gridSpan w:val="5"/>
            <w:shd w:val="clear" w:color="auto" w:fill="DAEEF3" w:themeFill="accent5" w:themeFillTint="33"/>
            <w:hideMark/>
          </w:tcPr>
          <w:p w14:paraId="487A1014" w14:textId="77777777" w:rsidR="0025447B" w:rsidRPr="00432514" w:rsidRDefault="0025447B" w:rsidP="006D5861">
            <w:pPr>
              <w:spacing w:after="0" w:line="240" w:lineRule="auto"/>
              <w:jc w:val="center"/>
              <w:rPr>
                <w:rFonts w:ascii="Times New Roman" w:eastAsia="Times New Roman" w:hAnsi="Times New Roman" w:cs="Times New Roman"/>
                <w:b/>
                <w:bCs/>
                <w:sz w:val="18"/>
                <w:szCs w:val="18"/>
                <w:lang w:eastAsia="es-CO"/>
              </w:rPr>
            </w:pPr>
            <w:r w:rsidRPr="00432514">
              <w:rPr>
                <w:rFonts w:ascii="Calibri" w:eastAsia="Times New Roman" w:hAnsi="Calibri" w:cs="Calibri"/>
                <w:b/>
                <w:bCs/>
                <w:sz w:val="18"/>
                <w:szCs w:val="18"/>
                <w:lang w:eastAsia="es-CO"/>
              </w:rPr>
              <w:t>SI</w:t>
            </w:r>
          </w:p>
        </w:tc>
      </w:tr>
      <w:tr w:rsidR="0025447B" w:rsidRPr="00432514" w14:paraId="1161CD32" w14:textId="77777777" w:rsidTr="005D4AB7">
        <w:trPr>
          <w:trHeight w:val="20"/>
          <w:jc w:val="center"/>
        </w:trPr>
        <w:tc>
          <w:tcPr>
            <w:tcW w:w="0" w:type="auto"/>
            <w:shd w:val="clear" w:color="auto" w:fill="DAEEF3" w:themeFill="accent5" w:themeFillTint="33"/>
            <w:hideMark/>
          </w:tcPr>
          <w:p w14:paraId="4280C205"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60A014A1"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78444405"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6DF2645B"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0700F085"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4A17E2BA"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Porcentaje B+</w:t>
            </w:r>
          </w:p>
        </w:tc>
      </w:tr>
      <w:tr w:rsidR="0025447B" w:rsidRPr="00432514" w14:paraId="269EE6E8" w14:textId="77777777" w:rsidTr="009A4981">
        <w:trPr>
          <w:trHeight w:val="20"/>
          <w:jc w:val="center"/>
        </w:trPr>
        <w:tc>
          <w:tcPr>
            <w:tcW w:w="0" w:type="auto"/>
            <w:hideMark/>
          </w:tcPr>
          <w:p w14:paraId="70099F8C" w14:textId="77777777" w:rsidR="0025447B" w:rsidRPr="00432514" w:rsidRDefault="0025447B" w:rsidP="006D5861">
            <w:pPr>
              <w:spacing w:after="0" w:line="240" w:lineRule="auto"/>
              <w:jc w:val="left"/>
              <w:rPr>
                <w:rFonts w:ascii="Calibri" w:eastAsia="Times New Roman" w:hAnsi="Calibri" w:cs="Calibri"/>
                <w:b/>
                <w:bCs/>
                <w:sz w:val="18"/>
                <w:szCs w:val="18"/>
                <w:lang w:eastAsia="es-CO"/>
              </w:rPr>
            </w:pPr>
            <w:r w:rsidRPr="00432514">
              <w:rPr>
                <w:rFonts w:ascii="Calibri" w:eastAsia="Times New Roman" w:hAnsi="Calibri" w:cs="Calibri"/>
                <w:b/>
                <w:bCs/>
                <w:sz w:val="18"/>
                <w:szCs w:val="18"/>
                <w:lang w:eastAsia="es-CO"/>
              </w:rPr>
              <w:t>Puntaje inglés</w:t>
            </w:r>
          </w:p>
        </w:tc>
        <w:tc>
          <w:tcPr>
            <w:tcW w:w="0" w:type="auto"/>
            <w:hideMark/>
          </w:tcPr>
          <w:p w14:paraId="3C3ABA64"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25,00%</w:t>
            </w:r>
          </w:p>
        </w:tc>
        <w:tc>
          <w:tcPr>
            <w:tcW w:w="0" w:type="auto"/>
            <w:hideMark/>
          </w:tcPr>
          <w:p w14:paraId="340D63D3"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16,67%</w:t>
            </w:r>
          </w:p>
        </w:tc>
        <w:tc>
          <w:tcPr>
            <w:tcW w:w="0" w:type="auto"/>
            <w:hideMark/>
          </w:tcPr>
          <w:p w14:paraId="00BB52CC"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8,33%</w:t>
            </w:r>
          </w:p>
        </w:tc>
        <w:tc>
          <w:tcPr>
            <w:tcW w:w="0" w:type="auto"/>
            <w:hideMark/>
          </w:tcPr>
          <w:p w14:paraId="2D6417FB"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16,67%</w:t>
            </w:r>
          </w:p>
        </w:tc>
        <w:tc>
          <w:tcPr>
            <w:tcW w:w="0" w:type="auto"/>
            <w:hideMark/>
          </w:tcPr>
          <w:p w14:paraId="73F8B0AE" w14:textId="77777777" w:rsidR="0025447B" w:rsidRPr="00432514" w:rsidRDefault="0025447B" w:rsidP="006D5861">
            <w:pPr>
              <w:spacing w:after="0" w:line="240" w:lineRule="auto"/>
              <w:jc w:val="right"/>
              <w:rPr>
                <w:rFonts w:ascii="Calibri" w:eastAsia="Times New Roman" w:hAnsi="Calibri" w:cs="Calibri"/>
                <w:sz w:val="18"/>
                <w:szCs w:val="18"/>
                <w:lang w:eastAsia="es-CO"/>
              </w:rPr>
            </w:pPr>
            <w:r w:rsidRPr="00432514">
              <w:rPr>
                <w:rFonts w:ascii="Calibri" w:eastAsia="Times New Roman" w:hAnsi="Calibri" w:cs="Calibri"/>
                <w:sz w:val="18"/>
                <w:szCs w:val="18"/>
                <w:lang w:eastAsia="es-CO"/>
              </w:rPr>
              <w:t>33,33%</w:t>
            </w:r>
          </w:p>
        </w:tc>
      </w:tr>
    </w:tbl>
    <w:p w14:paraId="4735E367" w14:textId="77777777" w:rsidR="0025447B" w:rsidRDefault="0025447B" w:rsidP="006D5861">
      <w:pPr>
        <w:spacing w:line="240" w:lineRule="auto"/>
        <w:rPr>
          <w:rFonts w:cs="Arial"/>
        </w:rPr>
      </w:pPr>
    </w:p>
    <w:p w14:paraId="44D157F3" w14:textId="77777777" w:rsidR="00173DBE" w:rsidRDefault="0025447B" w:rsidP="006D5861">
      <w:pPr>
        <w:spacing w:line="240" w:lineRule="auto"/>
        <w:rPr>
          <w:rFonts w:cs="Arial"/>
        </w:rPr>
      </w:pPr>
      <w:r>
        <w:rPr>
          <w:rFonts w:cs="Arial"/>
          <w:b/>
          <w:bCs/>
        </w:rPr>
        <w:t>A</w:t>
      </w:r>
      <w:r w:rsidRPr="0025447B">
        <w:rPr>
          <w:rFonts w:cs="Arial"/>
          <w:b/>
          <w:bCs/>
        </w:rPr>
        <w:t>nálisis</w:t>
      </w:r>
      <w:r>
        <w:rPr>
          <w:rFonts w:cs="Arial"/>
        </w:rPr>
        <w:t xml:space="preserve">: </w:t>
      </w:r>
    </w:p>
    <w:p w14:paraId="387DD11B" w14:textId="5375AF66" w:rsidR="0025447B" w:rsidRDefault="00173DBE" w:rsidP="006D5861">
      <w:pPr>
        <w:spacing w:line="240" w:lineRule="auto"/>
        <w:rPr>
          <w:rFonts w:cs="Arial"/>
        </w:rPr>
      </w:pPr>
      <w:r>
        <w:rPr>
          <w:rFonts w:cs="Arial"/>
        </w:rPr>
        <w:t xml:space="preserve">La diferencia es significativa en los </w:t>
      </w:r>
      <w:r w:rsidR="0025447B">
        <w:rPr>
          <w:rFonts w:cs="Arial"/>
        </w:rPr>
        <w:t>resultado</w:t>
      </w:r>
      <w:r>
        <w:rPr>
          <w:rFonts w:cs="Arial"/>
        </w:rPr>
        <w:t>s</w:t>
      </w:r>
      <w:r w:rsidR="0025447B">
        <w:rPr>
          <w:rFonts w:cs="Arial"/>
        </w:rPr>
        <w:t xml:space="preserve"> de los estudiantes de un colegio bilingüe en el área de </w:t>
      </w:r>
      <w:r w:rsidR="00E71F8B">
        <w:rPr>
          <w:rFonts w:cs="Arial"/>
        </w:rPr>
        <w:t>inglés</w:t>
      </w:r>
      <w:r w:rsidR="0025447B">
        <w:rPr>
          <w:rFonts w:cs="Arial"/>
        </w:rPr>
        <w:t>, teniendo un 33</w:t>
      </w:r>
      <w:r w:rsidR="00E71F8B">
        <w:rPr>
          <w:rFonts w:cs="Arial"/>
        </w:rPr>
        <w:t xml:space="preserve">,33% en el puntaje </w:t>
      </w:r>
      <w:r>
        <w:rPr>
          <w:rFonts w:cs="Arial"/>
        </w:rPr>
        <w:t xml:space="preserve">del nivel </w:t>
      </w:r>
      <w:r w:rsidR="00E71F8B">
        <w:rPr>
          <w:rFonts w:cs="Arial"/>
        </w:rPr>
        <w:t>B+ vs 1,7% en los colegios no bilingües</w:t>
      </w:r>
      <w:r>
        <w:rPr>
          <w:rFonts w:cs="Arial"/>
        </w:rPr>
        <w:t>. E</w:t>
      </w:r>
      <w:r w:rsidR="00E71F8B">
        <w:rPr>
          <w:rFonts w:cs="Arial"/>
        </w:rPr>
        <w:t xml:space="preserve">n </w:t>
      </w:r>
      <w:r>
        <w:rPr>
          <w:rFonts w:cs="Arial"/>
        </w:rPr>
        <w:t>el nivel</w:t>
      </w:r>
      <w:r w:rsidR="00E71F8B">
        <w:rPr>
          <w:rFonts w:cs="Arial"/>
        </w:rPr>
        <w:t xml:space="preserve"> A- aunque hay un 25 % de los estudiantes de colegio bilingüe, es inferior al 49,4% de uno no bilingüe. </w:t>
      </w:r>
    </w:p>
    <w:p w14:paraId="5DAA5CF6" w14:textId="375D12B5" w:rsidR="00C24E9A" w:rsidRPr="009A4981" w:rsidRDefault="00E71F8B" w:rsidP="006D5861">
      <w:pPr>
        <w:spacing w:line="240" w:lineRule="auto"/>
        <w:rPr>
          <w:b/>
          <w:bCs/>
        </w:rPr>
      </w:pPr>
      <w:r>
        <w:rPr>
          <w:rFonts w:cs="Arial"/>
        </w:rPr>
        <w:t>Aunque mejora el desempeño de los estudiantes de un colegio bilingüe en inglés, esto no significa que tengan un resultado idóneo ya que estudiantes de estos colegios también tienen resultados en A-</w:t>
      </w:r>
      <w:r w:rsidR="00173DBE">
        <w:rPr>
          <w:rFonts w:cs="Arial"/>
        </w:rPr>
        <w:t>.</w:t>
      </w:r>
    </w:p>
    <w:p w14:paraId="5A4978BA" w14:textId="77777777" w:rsidR="00B56210" w:rsidRDefault="00B56210" w:rsidP="006D5861">
      <w:pPr>
        <w:spacing w:line="240" w:lineRule="auto"/>
        <w:ind w:left="284" w:hanging="284"/>
        <w:rPr>
          <w:b/>
          <w:bCs/>
        </w:rPr>
      </w:pPr>
    </w:p>
    <w:p w14:paraId="6C774C0A" w14:textId="72A25FFE" w:rsidR="00E71F8B" w:rsidRDefault="00E71F8B" w:rsidP="00B56210">
      <w:pPr>
        <w:spacing w:line="240" w:lineRule="auto"/>
      </w:pPr>
      <w:r w:rsidRPr="00B56210">
        <w:t xml:space="preserve">Tabla de resultados en porcentajes </w:t>
      </w:r>
      <w:r w:rsidR="00C24E9A" w:rsidRPr="00B56210">
        <w:t>con referencia al</w:t>
      </w:r>
      <w:r w:rsidRPr="00B56210">
        <w:t xml:space="preserve"> resultado 8</w:t>
      </w:r>
      <w:r w:rsidR="00C24E9A" w:rsidRPr="00B56210">
        <w:t xml:space="preserve">, </w:t>
      </w:r>
      <w:r w:rsidRPr="00B56210">
        <w:t xml:space="preserve">puntajes por enfoque / nivel académico del colegio. </w:t>
      </w:r>
    </w:p>
    <w:p w14:paraId="11DDE8DB" w14:textId="257C6098" w:rsidR="00B56210" w:rsidRPr="00B56210" w:rsidRDefault="00B56210" w:rsidP="00B56210">
      <w:pPr>
        <w:pStyle w:val="Descripcin"/>
        <w:jc w:val="center"/>
        <w:rPr>
          <w:color w:val="auto"/>
          <w:sz w:val="24"/>
          <w:szCs w:val="24"/>
        </w:rPr>
      </w:pPr>
      <w:bookmarkStart w:id="149" w:name="_Toc151316127"/>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9</w:t>
      </w:r>
      <w:r w:rsidRPr="00B56210">
        <w:rPr>
          <w:color w:val="auto"/>
          <w:sz w:val="24"/>
          <w:szCs w:val="24"/>
        </w:rPr>
        <w:fldChar w:fldCharType="end"/>
      </w:r>
      <w:r w:rsidRPr="00B56210">
        <w:rPr>
          <w:color w:val="auto"/>
          <w:sz w:val="24"/>
          <w:szCs w:val="24"/>
        </w:rPr>
        <w:t xml:space="preserve">. </w:t>
      </w:r>
      <w:r>
        <w:rPr>
          <w:color w:val="auto"/>
          <w:sz w:val="24"/>
          <w:szCs w:val="24"/>
        </w:rPr>
        <w:t>Porcentajes</w:t>
      </w:r>
      <w:r w:rsidRPr="00B56210">
        <w:rPr>
          <w:color w:val="auto"/>
          <w:sz w:val="24"/>
          <w:szCs w:val="24"/>
        </w:rPr>
        <w:t xml:space="preserve"> por enfoque / nivel académico del colegio</w:t>
      </w:r>
      <w:bookmarkEnd w:id="149"/>
    </w:p>
    <w:tbl>
      <w:tblPr>
        <w:tblStyle w:val="Tablaconcuadrcula"/>
        <w:tblW w:w="0" w:type="auto"/>
        <w:tblLook w:val="04A0" w:firstRow="1" w:lastRow="0" w:firstColumn="1" w:lastColumn="0" w:noHBand="0" w:noVBand="1"/>
      </w:tblPr>
      <w:tblGrid>
        <w:gridCol w:w="2166"/>
        <w:gridCol w:w="1508"/>
        <w:gridCol w:w="1599"/>
        <w:gridCol w:w="1599"/>
        <w:gridCol w:w="1691"/>
      </w:tblGrid>
      <w:tr w:rsidR="00E71F8B" w:rsidRPr="005148F1" w14:paraId="05AD5A26" w14:textId="77777777" w:rsidTr="00C71E0E">
        <w:trPr>
          <w:trHeight w:val="20"/>
        </w:trPr>
        <w:tc>
          <w:tcPr>
            <w:tcW w:w="0" w:type="auto"/>
            <w:shd w:val="clear" w:color="auto" w:fill="DAEEF3" w:themeFill="accent5" w:themeFillTint="33"/>
            <w:hideMark/>
          </w:tcPr>
          <w:p w14:paraId="5999AD0D"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 xml:space="preserve">Nivel Académico </w:t>
            </w:r>
          </w:p>
        </w:tc>
        <w:tc>
          <w:tcPr>
            <w:tcW w:w="0" w:type="auto"/>
            <w:gridSpan w:val="4"/>
            <w:shd w:val="clear" w:color="auto" w:fill="DAEEF3" w:themeFill="accent5" w:themeFillTint="33"/>
            <w:hideMark/>
          </w:tcPr>
          <w:p w14:paraId="7790B645" w14:textId="77777777" w:rsidR="00E71F8B" w:rsidRPr="00EA7B02" w:rsidRDefault="00E71F8B" w:rsidP="006D5861">
            <w:pPr>
              <w:spacing w:after="0" w:line="240" w:lineRule="auto"/>
              <w:jc w:val="center"/>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Académico</w:t>
            </w:r>
          </w:p>
        </w:tc>
      </w:tr>
      <w:tr w:rsidR="00E71F8B" w:rsidRPr="005148F1" w14:paraId="4EF3170D" w14:textId="77777777" w:rsidTr="00C71E0E">
        <w:trPr>
          <w:trHeight w:val="20"/>
        </w:trPr>
        <w:tc>
          <w:tcPr>
            <w:tcW w:w="0" w:type="auto"/>
            <w:shd w:val="clear" w:color="auto" w:fill="DAEEF3" w:themeFill="accent5" w:themeFillTint="33"/>
            <w:hideMark/>
          </w:tcPr>
          <w:p w14:paraId="666818A1"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4285B480"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1E6A6E70"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741B93A7"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60FC6D1F"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76 a 100</w:t>
            </w:r>
          </w:p>
        </w:tc>
      </w:tr>
      <w:tr w:rsidR="00E71F8B" w:rsidRPr="005148F1" w14:paraId="6785009F" w14:textId="77777777" w:rsidTr="00C71E0E">
        <w:trPr>
          <w:trHeight w:val="20"/>
        </w:trPr>
        <w:tc>
          <w:tcPr>
            <w:tcW w:w="0" w:type="auto"/>
            <w:hideMark/>
          </w:tcPr>
          <w:p w14:paraId="5EC830ED"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matemáticas</w:t>
            </w:r>
          </w:p>
        </w:tc>
        <w:tc>
          <w:tcPr>
            <w:tcW w:w="0" w:type="auto"/>
            <w:hideMark/>
          </w:tcPr>
          <w:p w14:paraId="4109E0D2"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1,64%</w:t>
            </w:r>
          </w:p>
        </w:tc>
        <w:tc>
          <w:tcPr>
            <w:tcW w:w="0" w:type="auto"/>
            <w:hideMark/>
          </w:tcPr>
          <w:p w14:paraId="3302A145"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51,78%</w:t>
            </w:r>
          </w:p>
        </w:tc>
        <w:tc>
          <w:tcPr>
            <w:tcW w:w="0" w:type="auto"/>
            <w:hideMark/>
          </w:tcPr>
          <w:p w14:paraId="06F1AAC3"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43,84%</w:t>
            </w:r>
          </w:p>
        </w:tc>
        <w:tc>
          <w:tcPr>
            <w:tcW w:w="0" w:type="auto"/>
            <w:hideMark/>
          </w:tcPr>
          <w:p w14:paraId="0030B464"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2,74%</w:t>
            </w:r>
          </w:p>
        </w:tc>
      </w:tr>
      <w:tr w:rsidR="00E71F8B" w:rsidRPr="005148F1" w14:paraId="411D06F2" w14:textId="77777777" w:rsidTr="00C71E0E">
        <w:trPr>
          <w:trHeight w:val="20"/>
        </w:trPr>
        <w:tc>
          <w:tcPr>
            <w:tcW w:w="0" w:type="auto"/>
            <w:hideMark/>
          </w:tcPr>
          <w:p w14:paraId="7475B89D"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lectura crítica</w:t>
            </w:r>
          </w:p>
        </w:tc>
        <w:tc>
          <w:tcPr>
            <w:tcW w:w="0" w:type="auto"/>
            <w:hideMark/>
          </w:tcPr>
          <w:p w14:paraId="633859FE"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35,71%</w:t>
            </w:r>
          </w:p>
        </w:tc>
        <w:tc>
          <w:tcPr>
            <w:tcW w:w="0" w:type="auto"/>
            <w:hideMark/>
          </w:tcPr>
          <w:p w14:paraId="03E141F7"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26,92%</w:t>
            </w:r>
          </w:p>
        </w:tc>
        <w:tc>
          <w:tcPr>
            <w:tcW w:w="0" w:type="auto"/>
            <w:hideMark/>
          </w:tcPr>
          <w:p w14:paraId="73AC484A"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36,54%</w:t>
            </w:r>
          </w:p>
        </w:tc>
        <w:tc>
          <w:tcPr>
            <w:tcW w:w="0" w:type="auto"/>
            <w:hideMark/>
          </w:tcPr>
          <w:p w14:paraId="335E3B7D"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0,82%</w:t>
            </w:r>
          </w:p>
        </w:tc>
      </w:tr>
      <w:tr w:rsidR="00E71F8B" w:rsidRPr="005148F1" w14:paraId="1F47780F" w14:textId="77777777" w:rsidTr="00C71E0E">
        <w:trPr>
          <w:trHeight w:val="20"/>
        </w:trPr>
        <w:tc>
          <w:tcPr>
            <w:tcW w:w="0" w:type="auto"/>
            <w:hideMark/>
          </w:tcPr>
          <w:p w14:paraId="11A05845"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sociales</w:t>
            </w:r>
          </w:p>
        </w:tc>
        <w:tc>
          <w:tcPr>
            <w:tcW w:w="0" w:type="auto"/>
            <w:hideMark/>
          </w:tcPr>
          <w:p w14:paraId="4F670730"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0,55%</w:t>
            </w:r>
          </w:p>
        </w:tc>
        <w:tc>
          <w:tcPr>
            <w:tcW w:w="0" w:type="auto"/>
            <w:hideMark/>
          </w:tcPr>
          <w:p w14:paraId="3E8B9826"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33,52%</w:t>
            </w:r>
          </w:p>
        </w:tc>
        <w:tc>
          <w:tcPr>
            <w:tcW w:w="0" w:type="auto"/>
            <w:hideMark/>
          </w:tcPr>
          <w:p w14:paraId="0C58D03C"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29,40%</w:t>
            </w:r>
          </w:p>
        </w:tc>
        <w:tc>
          <w:tcPr>
            <w:tcW w:w="0" w:type="auto"/>
            <w:hideMark/>
          </w:tcPr>
          <w:p w14:paraId="46394CE3"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36,54%</w:t>
            </w:r>
          </w:p>
        </w:tc>
      </w:tr>
      <w:tr w:rsidR="00E71F8B" w:rsidRPr="005148F1" w14:paraId="1344D53B" w14:textId="77777777" w:rsidTr="00C71E0E">
        <w:trPr>
          <w:trHeight w:val="20"/>
        </w:trPr>
        <w:tc>
          <w:tcPr>
            <w:tcW w:w="0" w:type="auto"/>
            <w:hideMark/>
          </w:tcPr>
          <w:p w14:paraId="13D597E4"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ciencias naturales</w:t>
            </w:r>
          </w:p>
        </w:tc>
        <w:tc>
          <w:tcPr>
            <w:tcW w:w="0" w:type="auto"/>
            <w:hideMark/>
          </w:tcPr>
          <w:p w14:paraId="0430C166"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35,71%</w:t>
            </w:r>
          </w:p>
        </w:tc>
        <w:tc>
          <w:tcPr>
            <w:tcW w:w="0" w:type="auto"/>
            <w:hideMark/>
          </w:tcPr>
          <w:p w14:paraId="5D78290A"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32,14%</w:t>
            </w:r>
          </w:p>
        </w:tc>
        <w:tc>
          <w:tcPr>
            <w:tcW w:w="0" w:type="auto"/>
            <w:hideMark/>
          </w:tcPr>
          <w:p w14:paraId="65CB4D4E"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31,32%</w:t>
            </w:r>
          </w:p>
        </w:tc>
        <w:tc>
          <w:tcPr>
            <w:tcW w:w="0" w:type="auto"/>
            <w:hideMark/>
          </w:tcPr>
          <w:p w14:paraId="4361A006"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0,82%</w:t>
            </w:r>
          </w:p>
        </w:tc>
      </w:tr>
      <w:tr w:rsidR="00E71F8B" w:rsidRPr="005148F1" w14:paraId="0ABB6681" w14:textId="77777777" w:rsidTr="00C71E0E">
        <w:trPr>
          <w:trHeight w:val="20"/>
        </w:trPr>
        <w:tc>
          <w:tcPr>
            <w:tcW w:w="0" w:type="auto"/>
            <w:shd w:val="clear" w:color="auto" w:fill="DAEEF3" w:themeFill="accent5" w:themeFillTint="33"/>
            <w:hideMark/>
          </w:tcPr>
          <w:p w14:paraId="52B5041C"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 xml:space="preserve">Nivel Académico </w:t>
            </w:r>
          </w:p>
        </w:tc>
        <w:tc>
          <w:tcPr>
            <w:tcW w:w="0" w:type="auto"/>
            <w:gridSpan w:val="4"/>
            <w:shd w:val="clear" w:color="auto" w:fill="DAEEF3" w:themeFill="accent5" w:themeFillTint="33"/>
            <w:hideMark/>
          </w:tcPr>
          <w:p w14:paraId="056B918C" w14:textId="77777777" w:rsidR="00E71F8B" w:rsidRPr="00EA7B02" w:rsidRDefault="00E71F8B" w:rsidP="006D5861">
            <w:pPr>
              <w:spacing w:after="0" w:line="240" w:lineRule="auto"/>
              <w:jc w:val="center"/>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Técnico / académico</w:t>
            </w:r>
          </w:p>
        </w:tc>
      </w:tr>
      <w:tr w:rsidR="00E71F8B" w:rsidRPr="005148F1" w14:paraId="1116AAA9" w14:textId="77777777" w:rsidTr="00C71E0E">
        <w:trPr>
          <w:trHeight w:val="20"/>
        </w:trPr>
        <w:tc>
          <w:tcPr>
            <w:tcW w:w="0" w:type="auto"/>
            <w:shd w:val="clear" w:color="auto" w:fill="DAEEF3" w:themeFill="accent5" w:themeFillTint="33"/>
            <w:hideMark/>
          </w:tcPr>
          <w:p w14:paraId="525810A5"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1783631C"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267DE27E"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4666D3E4"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71DB9CAE"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76 a 100</w:t>
            </w:r>
          </w:p>
        </w:tc>
      </w:tr>
      <w:tr w:rsidR="00E71F8B" w:rsidRPr="005148F1" w14:paraId="0F2FEED1" w14:textId="77777777" w:rsidTr="00C71E0E">
        <w:trPr>
          <w:trHeight w:val="20"/>
        </w:trPr>
        <w:tc>
          <w:tcPr>
            <w:tcW w:w="0" w:type="auto"/>
            <w:hideMark/>
          </w:tcPr>
          <w:p w14:paraId="2D9DDB01"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matemáticas</w:t>
            </w:r>
          </w:p>
        </w:tc>
        <w:tc>
          <w:tcPr>
            <w:tcW w:w="0" w:type="auto"/>
            <w:hideMark/>
          </w:tcPr>
          <w:p w14:paraId="1BE78564"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1,72%</w:t>
            </w:r>
          </w:p>
        </w:tc>
        <w:tc>
          <w:tcPr>
            <w:tcW w:w="0" w:type="auto"/>
            <w:hideMark/>
          </w:tcPr>
          <w:p w14:paraId="1BF50082"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54,94%</w:t>
            </w:r>
          </w:p>
        </w:tc>
        <w:tc>
          <w:tcPr>
            <w:tcW w:w="0" w:type="auto"/>
            <w:hideMark/>
          </w:tcPr>
          <w:p w14:paraId="21213107"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42,49%</w:t>
            </w:r>
          </w:p>
        </w:tc>
        <w:tc>
          <w:tcPr>
            <w:tcW w:w="0" w:type="auto"/>
            <w:hideMark/>
          </w:tcPr>
          <w:p w14:paraId="11629D0E"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0,86%</w:t>
            </w:r>
          </w:p>
        </w:tc>
      </w:tr>
      <w:tr w:rsidR="00E71F8B" w:rsidRPr="005148F1" w14:paraId="3F24D76F" w14:textId="77777777" w:rsidTr="00C71E0E">
        <w:trPr>
          <w:trHeight w:val="20"/>
        </w:trPr>
        <w:tc>
          <w:tcPr>
            <w:tcW w:w="0" w:type="auto"/>
            <w:hideMark/>
          </w:tcPr>
          <w:p w14:paraId="3CE97B67"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lectura crítica</w:t>
            </w:r>
          </w:p>
        </w:tc>
        <w:tc>
          <w:tcPr>
            <w:tcW w:w="0" w:type="auto"/>
            <w:hideMark/>
          </w:tcPr>
          <w:p w14:paraId="642FF017"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37,77%</w:t>
            </w:r>
          </w:p>
        </w:tc>
        <w:tc>
          <w:tcPr>
            <w:tcW w:w="0" w:type="auto"/>
            <w:hideMark/>
          </w:tcPr>
          <w:p w14:paraId="1E1A7BBF"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27,47%</w:t>
            </w:r>
          </w:p>
        </w:tc>
        <w:tc>
          <w:tcPr>
            <w:tcW w:w="0" w:type="auto"/>
            <w:hideMark/>
          </w:tcPr>
          <w:p w14:paraId="790A1C9C"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34,33%</w:t>
            </w:r>
          </w:p>
        </w:tc>
        <w:tc>
          <w:tcPr>
            <w:tcW w:w="0" w:type="auto"/>
            <w:hideMark/>
          </w:tcPr>
          <w:p w14:paraId="13F87ECA"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0,43%</w:t>
            </w:r>
          </w:p>
        </w:tc>
      </w:tr>
      <w:tr w:rsidR="00E71F8B" w:rsidRPr="005148F1" w14:paraId="5C5E9E64" w14:textId="77777777" w:rsidTr="00C71E0E">
        <w:trPr>
          <w:trHeight w:val="20"/>
        </w:trPr>
        <w:tc>
          <w:tcPr>
            <w:tcW w:w="0" w:type="auto"/>
            <w:hideMark/>
          </w:tcPr>
          <w:p w14:paraId="0369A52E"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sociales</w:t>
            </w:r>
          </w:p>
        </w:tc>
        <w:tc>
          <w:tcPr>
            <w:tcW w:w="0" w:type="auto"/>
            <w:hideMark/>
          </w:tcPr>
          <w:p w14:paraId="06F27FC0"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0,43%</w:t>
            </w:r>
          </w:p>
        </w:tc>
        <w:tc>
          <w:tcPr>
            <w:tcW w:w="0" w:type="auto"/>
            <w:hideMark/>
          </w:tcPr>
          <w:p w14:paraId="201B9868"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34,76%</w:t>
            </w:r>
          </w:p>
        </w:tc>
        <w:tc>
          <w:tcPr>
            <w:tcW w:w="0" w:type="auto"/>
            <w:hideMark/>
          </w:tcPr>
          <w:p w14:paraId="5DB29556"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26,61%</w:t>
            </w:r>
          </w:p>
        </w:tc>
        <w:tc>
          <w:tcPr>
            <w:tcW w:w="0" w:type="auto"/>
            <w:hideMark/>
          </w:tcPr>
          <w:p w14:paraId="2717EFFE"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38,20%</w:t>
            </w:r>
          </w:p>
        </w:tc>
      </w:tr>
      <w:tr w:rsidR="00E71F8B" w:rsidRPr="005148F1" w14:paraId="679050C0" w14:textId="77777777" w:rsidTr="00C71E0E">
        <w:trPr>
          <w:trHeight w:val="20"/>
        </w:trPr>
        <w:tc>
          <w:tcPr>
            <w:tcW w:w="0" w:type="auto"/>
            <w:hideMark/>
          </w:tcPr>
          <w:p w14:paraId="34EF483B"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ciencias naturales</w:t>
            </w:r>
          </w:p>
        </w:tc>
        <w:tc>
          <w:tcPr>
            <w:tcW w:w="0" w:type="auto"/>
            <w:hideMark/>
          </w:tcPr>
          <w:p w14:paraId="5AB2DA78"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37,77%</w:t>
            </w:r>
          </w:p>
        </w:tc>
        <w:tc>
          <w:tcPr>
            <w:tcW w:w="0" w:type="auto"/>
            <w:hideMark/>
          </w:tcPr>
          <w:p w14:paraId="1A742209"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33,48%</w:t>
            </w:r>
          </w:p>
        </w:tc>
        <w:tc>
          <w:tcPr>
            <w:tcW w:w="0" w:type="auto"/>
            <w:hideMark/>
          </w:tcPr>
          <w:p w14:paraId="744A7115"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28,33%</w:t>
            </w:r>
          </w:p>
        </w:tc>
        <w:tc>
          <w:tcPr>
            <w:tcW w:w="0" w:type="auto"/>
            <w:hideMark/>
          </w:tcPr>
          <w:p w14:paraId="66E12D36"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0,43%</w:t>
            </w:r>
          </w:p>
        </w:tc>
      </w:tr>
      <w:tr w:rsidR="00E71F8B" w:rsidRPr="005148F1" w14:paraId="05A368EC" w14:textId="77777777" w:rsidTr="00C71E0E">
        <w:trPr>
          <w:trHeight w:val="20"/>
        </w:trPr>
        <w:tc>
          <w:tcPr>
            <w:tcW w:w="0" w:type="auto"/>
            <w:shd w:val="clear" w:color="auto" w:fill="DAEEF3" w:themeFill="accent5" w:themeFillTint="33"/>
            <w:hideMark/>
          </w:tcPr>
          <w:p w14:paraId="2676B150"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 xml:space="preserve">Nivel Académico </w:t>
            </w:r>
          </w:p>
        </w:tc>
        <w:tc>
          <w:tcPr>
            <w:tcW w:w="0" w:type="auto"/>
            <w:gridSpan w:val="4"/>
            <w:shd w:val="clear" w:color="auto" w:fill="DAEEF3" w:themeFill="accent5" w:themeFillTint="33"/>
            <w:hideMark/>
          </w:tcPr>
          <w:p w14:paraId="327D228E" w14:textId="77777777" w:rsidR="00E71F8B" w:rsidRPr="00EA7B02" w:rsidRDefault="00E71F8B" w:rsidP="006D5861">
            <w:pPr>
              <w:spacing w:after="0" w:line="240" w:lineRule="auto"/>
              <w:jc w:val="center"/>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Técnico</w:t>
            </w:r>
          </w:p>
        </w:tc>
      </w:tr>
      <w:tr w:rsidR="00E71F8B" w:rsidRPr="005148F1" w14:paraId="47AE3FD0" w14:textId="77777777" w:rsidTr="00C71E0E">
        <w:trPr>
          <w:trHeight w:val="20"/>
        </w:trPr>
        <w:tc>
          <w:tcPr>
            <w:tcW w:w="0" w:type="auto"/>
            <w:shd w:val="clear" w:color="auto" w:fill="DAEEF3" w:themeFill="accent5" w:themeFillTint="33"/>
            <w:hideMark/>
          </w:tcPr>
          <w:p w14:paraId="68FCD636"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46B2C376"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53016AA5"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7865218B"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5AC4B706"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Porcentaje 76 a 100</w:t>
            </w:r>
          </w:p>
        </w:tc>
      </w:tr>
      <w:tr w:rsidR="00E71F8B" w:rsidRPr="005148F1" w14:paraId="76BE7829" w14:textId="77777777" w:rsidTr="00C71E0E">
        <w:trPr>
          <w:trHeight w:val="20"/>
        </w:trPr>
        <w:tc>
          <w:tcPr>
            <w:tcW w:w="0" w:type="auto"/>
            <w:hideMark/>
          </w:tcPr>
          <w:p w14:paraId="02D2F837"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matemáticas</w:t>
            </w:r>
          </w:p>
        </w:tc>
        <w:tc>
          <w:tcPr>
            <w:tcW w:w="0" w:type="auto"/>
            <w:hideMark/>
          </w:tcPr>
          <w:p w14:paraId="72890DCD"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1,35%</w:t>
            </w:r>
          </w:p>
        </w:tc>
        <w:tc>
          <w:tcPr>
            <w:tcW w:w="0" w:type="auto"/>
            <w:hideMark/>
          </w:tcPr>
          <w:p w14:paraId="0EE357AE"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56,76%</w:t>
            </w:r>
          </w:p>
        </w:tc>
        <w:tc>
          <w:tcPr>
            <w:tcW w:w="0" w:type="auto"/>
            <w:hideMark/>
          </w:tcPr>
          <w:p w14:paraId="42A76F53"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40,54%</w:t>
            </w:r>
          </w:p>
        </w:tc>
        <w:tc>
          <w:tcPr>
            <w:tcW w:w="0" w:type="auto"/>
            <w:hideMark/>
          </w:tcPr>
          <w:p w14:paraId="2C669713"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1,35%</w:t>
            </w:r>
          </w:p>
        </w:tc>
      </w:tr>
      <w:tr w:rsidR="00E71F8B" w:rsidRPr="005148F1" w14:paraId="2BF71351" w14:textId="77777777" w:rsidTr="00C71E0E">
        <w:trPr>
          <w:trHeight w:val="20"/>
        </w:trPr>
        <w:tc>
          <w:tcPr>
            <w:tcW w:w="0" w:type="auto"/>
            <w:hideMark/>
          </w:tcPr>
          <w:p w14:paraId="0414A8F2"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lectura crítica</w:t>
            </w:r>
          </w:p>
        </w:tc>
        <w:tc>
          <w:tcPr>
            <w:tcW w:w="0" w:type="auto"/>
            <w:hideMark/>
          </w:tcPr>
          <w:p w14:paraId="27A1FC8B"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36,49%</w:t>
            </w:r>
          </w:p>
        </w:tc>
        <w:tc>
          <w:tcPr>
            <w:tcW w:w="0" w:type="auto"/>
            <w:hideMark/>
          </w:tcPr>
          <w:p w14:paraId="0C6235EB"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31,08%</w:t>
            </w:r>
          </w:p>
        </w:tc>
        <w:tc>
          <w:tcPr>
            <w:tcW w:w="0" w:type="auto"/>
            <w:hideMark/>
          </w:tcPr>
          <w:p w14:paraId="2EBB2E8C"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32,43%</w:t>
            </w:r>
          </w:p>
        </w:tc>
        <w:tc>
          <w:tcPr>
            <w:tcW w:w="0" w:type="auto"/>
            <w:hideMark/>
          </w:tcPr>
          <w:p w14:paraId="5DF570D9"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0,00%</w:t>
            </w:r>
          </w:p>
        </w:tc>
      </w:tr>
      <w:tr w:rsidR="00E71F8B" w:rsidRPr="005148F1" w14:paraId="3141C09F" w14:textId="77777777" w:rsidTr="00C71E0E">
        <w:trPr>
          <w:trHeight w:val="20"/>
        </w:trPr>
        <w:tc>
          <w:tcPr>
            <w:tcW w:w="0" w:type="auto"/>
            <w:hideMark/>
          </w:tcPr>
          <w:p w14:paraId="40ACE623"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sociales</w:t>
            </w:r>
          </w:p>
        </w:tc>
        <w:tc>
          <w:tcPr>
            <w:tcW w:w="0" w:type="auto"/>
            <w:hideMark/>
          </w:tcPr>
          <w:p w14:paraId="4405B324"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0,00%</w:t>
            </w:r>
          </w:p>
        </w:tc>
        <w:tc>
          <w:tcPr>
            <w:tcW w:w="0" w:type="auto"/>
            <w:hideMark/>
          </w:tcPr>
          <w:p w14:paraId="29B65188"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37,84%</w:t>
            </w:r>
          </w:p>
        </w:tc>
        <w:tc>
          <w:tcPr>
            <w:tcW w:w="0" w:type="auto"/>
            <w:hideMark/>
          </w:tcPr>
          <w:p w14:paraId="5262A5FF"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25,68%</w:t>
            </w:r>
          </w:p>
        </w:tc>
        <w:tc>
          <w:tcPr>
            <w:tcW w:w="0" w:type="auto"/>
            <w:hideMark/>
          </w:tcPr>
          <w:p w14:paraId="2D870E71"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36,49%</w:t>
            </w:r>
          </w:p>
        </w:tc>
      </w:tr>
      <w:tr w:rsidR="00E71F8B" w:rsidRPr="005148F1" w14:paraId="4012ADFB" w14:textId="77777777" w:rsidTr="00C71E0E">
        <w:trPr>
          <w:trHeight w:val="20"/>
        </w:trPr>
        <w:tc>
          <w:tcPr>
            <w:tcW w:w="0" w:type="auto"/>
            <w:hideMark/>
          </w:tcPr>
          <w:p w14:paraId="428756BF" w14:textId="77777777" w:rsidR="00E71F8B" w:rsidRPr="00EA7B02" w:rsidRDefault="00E71F8B" w:rsidP="006D5861">
            <w:pPr>
              <w:spacing w:after="0" w:line="240" w:lineRule="auto"/>
              <w:jc w:val="left"/>
              <w:rPr>
                <w:rFonts w:asciiTheme="minorHAnsi" w:eastAsia="Times New Roman" w:hAnsiTheme="minorHAnsi" w:cstheme="minorHAnsi"/>
                <w:b/>
                <w:bCs/>
                <w:sz w:val="18"/>
                <w:szCs w:val="18"/>
                <w:lang w:eastAsia="es-CO"/>
              </w:rPr>
            </w:pPr>
            <w:r w:rsidRPr="00EA7B02">
              <w:rPr>
                <w:rFonts w:asciiTheme="minorHAnsi" w:eastAsia="Times New Roman" w:hAnsiTheme="minorHAnsi" w:cstheme="minorHAnsi"/>
                <w:b/>
                <w:bCs/>
                <w:sz w:val="18"/>
                <w:szCs w:val="18"/>
                <w:lang w:eastAsia="es-CO"/>
              </w:rPr>
              <w:t>Puntaje ciencias naturales</w:t>
            </w:r>
          </w:p>
        </w:tc>
        <w:tc>
          <w:tcPr>
            <w:tcW w:w="0" w:type="auto"/>
            <w:hideMark/>
          </w:tcPr>
          <w:p w14:paraId="5D17C60F"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36,49%</w:t>
            </w:r>
          </w:p>
        </w:tc>
        <w:tc>
          <w:tcPr>
            <w:tcW w:w="0" w:type="auto"/>
            <w:hideMark/>
          </w:tcPr>
          <w:p w14:paraId="74162422"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35,14%</w:t>
            </w:r>
          </w:p>
        </w:tc>
        <w:tc>
          <w:tcPr>
            <w:tcW w:w="0" w:type="auto"/>
            <w:hideMark/>
          </w:tcPr>
          <w:p w14:paraId="107521C4"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28,38%</w:t>
            </w:r>
          </w:p>
        </w:tc>
        <w:tc>
          <w:tcPr>
            <w:tcW w:w="0" w:type="auto"/>
            <w:hideMark/>
          </w:tcPr>
          <w:p w14:paraId="789D27F4" w14:textId="77777777" w:rsidR="00E71F8B" w:rsidRPr="00EA7B02" w:rsidRDefault="00E71F8B" w:rsidP="006D5861">
            <w:pPr>
              <w:spacing w:after="0" w:line="240" w:lineRule="auto"/>
              <w:jc w:val="right"/>
              <w:rPr>
                <w:rFonts w:asciiTheme="minorHAnsi" w:eastAsia="Times New Roman" w:hAnsiTheme="minorHAnsi" w:cstheme="minorHAnsi"/>
                <w:sz w:val="18"/>
                <w:szCs w:val="18"/>
                <w:lang w:eastAsia="es-CO"/>
              </w:rPr>
            </w:pPr>
            <w:r w:rsidRPr="00EA7B02">
              <w:rPr>
                <w:rFonts w:asciiTheme="minorHAnsi" w:eastAsia="Times New Roman" w:hAnsiTheme="minorHAnsi" w:cstheme="minorHAnsi"/>
                <w:sz w:val="18"/>
                <w:szCs w:val="18"/>
                <w:lang w:eastAsia="es-CO"/>
              </w:rPr>
              <w:t>0,00%</w:t>
            </w:r>
          </w:p>
        </w:tc>
      </w:tr>
    </w:tbl>
    <w:p w14:paraId="067C3DAF" w14:textId="77777777" w:rsidR="00B56210" w:rsidRDefault="00B56210" w:rsidP="006D5861">
      <w:pPr>
        <w:spacing w:line="240" w:lineRule="auto"/>
        <w:rPr>
          <w:b/>
          <w:bCs/>
        </w:rPr>
      </w:pPr>
    </w:p>
    <w:p w14:paraId="1F019BAA" w14:textId="296E45E5" w:rsidR="009333EB" w:rsidRDefault="00E71F8B" w:rsidP="006D5861">
      <w:pPr>
        <w:spacing w:line="240" w:lineRule="auto"/>
      </w:pPr>
      <w:r w:rsidRPr="00E71F8B">
        <w:rPr>
          <w:b/>
          <w:bCs/>
        </w:rPr>
        <w:t>Análisis</w:t>
      </w:r>
      <w:r>
        <w:t>:</w:t>
      </w:r>
      <w:r w:rsidR="00E55905">
        <w:t xml:space="preserve"> </w:t>
      </w:r>
    </w:p>
    <w:p w14:paraId="11B6B0C1" w14:textId="77777777" w:rsidR="00B56210" w:rsidRDefault="00B56210" w:rsidP="006D5861">
      <w:pPr>
        <w:spacing w:line="240" w:lineRule="auto"/>
      </w:pPr>
    </w:p>
    <w:p w14:paraId="56D92946" w14:textId="388BB46A" w:rsidR="00E71F8B" w:rsidRDefault="00E55905" w:rsidP="006D5861">
      <w:pPr>
        <w:spacing w:line="240" w:lineRule="auto"/>
      </w:pPr>
      <w:r>
        <w:lastRenderedPageBreak/>
        <w:t>Los resultados en los colegios de modalidad Académico, tienen</w:t>
      </w:r>
      <w:r w:rsidR="006B5D29">
        <w:t xml:space="preserve"> </w:t>
      </w:r>
      <w:r>
        <w:t>mejores resultados</w:t>
      </w:r>
      <w:r w:rsidR="006B5D29">
        <w:t xml:space="preserve">, </w:t>
      </w:r>
      <w:r>
        <w:t xml:space="preserve">como se observa en los porcentajes </w:t>
      </w:r>
      <w:r w:rsidR="000A7A82">
        <w:t xml:space="preserve">de 2,74 % en matemáticas respecto a 0,86% y 1,35% a las demás modalidades </w:t>
      </w:r>
      <w:r>
        <w:t xml:space="preserve">de personas que tuvieron calificaciones en los rangos de 75 a 100, mayor cantidad en los porcentajes de 51 a 75 todo esto respecto a las otras modalidades, se observa para todas las materias </w:t>
      </w:r>
      <w:r w:rsidR="000A7A82">
        <w:t>evaluadas. A pesar de esto puntajes de sociales fueron mejores en las modalidades de técnico y técnico académicos en donde el primero tuvo un porcentaje de 0% de sus estudiantes en la calificación baja de 0 a 25 puntos.</w:t>
      </w:r>
    </w:p>
    <w:p w14:paraId="223A6DDE" w14:textId="28A78C38" w:rsidR="00E71F8B" w:rsidRDefault="00E71F8B" w:rsidP="00B56210">
      <w:pPr>
        <w:spacing w:line="240" w:lineRule="auto"/>
      </w:pPr>
      <w:r w:rsidRPr="00B56210">
        <w:t xml:space="preserve">Tabla de resultados en porcentajes </w:t>
      </w:r>
      <w:r w:rsidR="003C7351" w:rsidRPr="00B56210">
        <w:t>con referencia al</w:t>
      </w:r>
      <w:r w:rsidRPr="00B56210">
        <w:t xml:space="preserve"> resultado 8</w:t>
      </w:r>
      <w:r w:rsidR="003C7351" w:rsidRPr="00B56210">
        <w:t>, p</w:t>
      </w:r>
      <w:r w:rsidRPr="00B56210">
        <w:t xml:space="preserve">untajes por enfoque / nivel académico del colegio – Ingles. </w:t>
      </w:r>
    </w:p>
    <w:p w14:paraId="6555048A" w14:textId="77777777" w:rsidR="00B56210" w:rsidRDefault="00B56210" w:rsidP="00B56210">
      <w:pPr>
        <w:spacing w:line="240" w:lineRule="auto"/>
      </w:pPr>
    </w:p>
    <w:p w14:paraId="4DA008C5" w14:textId="65B2FC06" w:rsidR="00B56210" w:rsidRPr="00B56210" w:rsidRDefault="00B56210" w:rsidP="00B56210">
      <w:pPr>
        <w:pStyle w:val="Descripcin"/>
        <w:jc w:val="center"/>
      </w:pPr>
      <w:bookmarkStart w:id="150" w:name="_Toc151316128"/>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10</w:t>
      </w:r>
      <w:r w:rsidRPr="00B56210">
        <w:rPr>
          <w:color w:val="auto"/>
          <w:sz w:val="24"/>
          <w:szCs w:val="24"/>
        </w:rPr>
        <w:fldChar w:fldCharType="end"/>
      </w:r>
      <w:r w:rsidRPr="00B56210">
        <w:rPr>
          <w:color w:val="auto"/>
          <w:sz w:val="24"/>
          <w:szCs w:val="24"/>
        </w:rPr>
        <w:t xml:space="preserve">. </w:t>
      </w:r>
      <w:r>
        <w:rPr>
          <w:color w:val="auto"/>
          <w:sz w:val="24"/>
          <w:szCs w:val="24"/>
        </w:rPr>
        <w:t>Porcentajes</w:t>
      </w:r>
      <w:r w:rsidRPr="00B56210">
        <w:rPr>
          <w:color w:val="auto"/>
          <w:sz w:val="24"/>
          <w:szCs w:val="24"/>
        </w:rPr>
        <w:t xml:space="preserve"> por enfoque / nivel académico del colegio – Ingles</w:t>
      </w:r>
      <w:bookmarkEnd w:id="150"/>
    </w:p>
    <w:tbl>
      <w:tblPr>
        <w:tblStyle w:val="Tablaconcuadrcula"/>
        <w:tblW w:w="0" w:type="auto"/>
        <w:jc w:val="center"/>
        <w:tblLook w:val="04A0" w:firstRow="1" w:lastRow="0" w:firstColumn="1" w:lastColumn="0" w:noHBand="0" w:noVBand="1"/>
      </w:tblPr>
      <w:tblGrid>
        <w:gridCol w:w="1463"/>
        <w:gridCol w:w="1228"/>
        <w:gridCol w:w="1264"/>
        <w:gridCol w:w="1264"/>
        <w:gridCol w:w="1256"/>
        <w:gridCol w:w="1255"/>
      </w:tblGrid>
      <w:tr w:rsidR="00E71F8B" w:rsidRPr="008531DC" w14:paraId="092932FC" w14:textId="77777777" w:rsidTr="005D4AB7">
        <w:trPr>
          <w:trHeight w:val="20"/>
          <w:jc w:val="center"/>
        </w:trPr>
        <w:tc>
          <w:tcPr>
            <w:tcW w:w="0" w:type="auto"/>
            <w:shd w:val="clear" w:color="auto" w:fill="DAEEF3" w:themeFill="accent5" w:themeFillTint="33"/>
            <w:hideMark/>
          </w:tcPr>
          <w:p w14:paraId="0C9917E5"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 xml:space="preserve">Nivel </w:t>
            </w:r>
            <w:r w:rsidRPr="008531DC">
              <w:rPr>
                <w:rFonts w:asciiTheme="minorHAnsi" w:eastAsia="Times New Roman" w:hAnsiTheme="minorHAnsi" w:cstheme="minorHAnsi"/>
                <w:b/>
                <w:bCs/>
                <w:sz w:val="18"/>
                <w:szCs w:val="18"/>
                <w:lang w:eastAsia="es-CO"/>
              </w:rPr>
              <w:t>Académico</w:t>
            </w:r>
            <w:r w:rsidRPr="00B3751E">
              <w:rPr>
                <w:rFonts w:asciiTheme="minorHAnsi" w:eastAsia="Times New Roman" w:hAnsiTheme="minorHAnsi" w:cstheme="minorHAnsi"/>
                <w:b/>
                <w:bCs/>
                <w:sz w:val="18"/>
                <w:szCs w:val="18"/>
                <w:lang w:eastAsia="es-CO"/>
              </w:rPr>
              <w:t xml:space="preserve"> </w:t>
            </w:r>
          </w:p>
        </w:tc>
        <w:tc>
          <w:tcPr>
            <w:tcW w:w="0" w:type="auto"/>
            <w:gridSpan w:val="5"/>
            <w:shd w:val="clear" w:color="auto" w:fill="DAEEF3" w:themeFill="accent5" w:themeFillTint="33"/>
            <w:hideMark/>
          </w:tcPr>
          <w:p w14:paraId="683660B7" w14:textId="77777777" w:rsidR="00E71F8B" w:rsidRPr="00B3751E" w:rsidRDefault="00E71F8B" w:rsidP="006D5861">
            <w:pPr>
              <w:spacing w:after="0" w:line="240" w:lineRule="auto"/>
              <w:jc w:val="center"/>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Académico</w:t>
            </w:r>
          </w:p>
        </w:tc>
      </w:tr>
      <w:tr w:rsidR="00E71F8B" w:rsidRPr="008531DC" w14:paraId="257CC824" w14:textId="77777777" w:rsidTr="005D4AB7">
        <w:trPr>
          <w:trHeight w:val="20"/>
          <w:jc w:val="center"/>
        </w:trPr>
        <w:tc>
          <w:tcPr>
            <w:tcW w:w="0" w:type="auto"/>
            <w:shd w:val="clear" w:color="auto" w:fill="DAEEF3" w:themeFill="accent5" w:themeFillTint="33"/>
            <w:hideMark/>
          </w:tcPr>
          <w:p w14:paraId="0C95B39C"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661814C7"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44E1FD78"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2CC5C301"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39D6D21C"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0147405C"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B+</w:t>
            </w:r>
          </w:p>
        </w:tc>
      </w:tr>
      <w:tr w:rsidR="00E71F8B" w:rsidRPr="008531DC" w14:paraId="0A8DEC75" w14:textId="77777777" w:rsidTr="009A4981">
        <w:trPr>
          <w:trHeight w:val="20"/>
          <w:jc w:val="center"/>
        </w:trPr>
        <w:tc>
          <w:tcPr>
            <w:tcW w:w="0" w:type="auto"/>
            <w:hideMark/>
          </w:tcPr>
          <w:p w14:paraId="3F16C1D4"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Puntaje inglés</w:t>
            </w:r>
          </w:p>
        </w:tc>
        <w:tc>
          <w:tcPr>
            <w:tcW w:w="0" w:type="auto"/>
            <w:hideMark/>
          </w:tcPr>
          <w:p w14:paraId="6716C28F"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46,70%</w:t>
            </w:r>
          </w:p>
        </w:tc>
        <w:tc>
          <w:tcPr>
            <w:tcW w:w="0" w:type="auto"/>
            <w:hideMark/>
          </w:tcPr>
          <w:p w14:paraId="6F32D6B1"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29,40%</w:t>
            </w:r>
          </w:p>
        </w:tc>
        <w:tc>
          <w:tcPr>
            <w:tcW w:w="0" w:type="auto"/>
            <w:hideMark/>
          </w:tcPr>
          <w:p w14:paraId="0C632FFA"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12,09%</w:t>
            </w:r>
          </w:p>
        </w:tc>
        <w:tc>
          <w:tcPr>
            <w:tcW w:w="0" w:type="auto"/>
            <w:hideMark/>
          </w:tcPr>
          <w:p w14:paraId="54343E0B"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8,24%</w:t>
            </w:r>
          </w:p>
        </w:tc>
        <w:tc>
          <w:tcPr>
            <w:tcW w:w="0" w:type="auto"/>
            <w:hideMark/>
          </w:tcPr>
          <w:p w14:paraId="733D1CFC"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3,57%</w:t>
            </w:r>
          </w:p>
        </w:tc>
      </w:tr>
      <w:tr w:rsidR="00E71F8B" w:rsidRPr="008531DC" w14:paraId="66A98B52" w14:textId="77777777" w:rsidTr="005D4AB7">
        <w:trPr>
          <w:trHeight w:val="20"/>
          <w:jc w:val="center"/>
        </w:trPr>
        <w:tc>
          <w:tcPr>
            <w:tcW w:w="0" w:type="auto"/>
            <w:shd w:val="clear" w:color="auto" w:fill="DAEEF3" w:themeFill="accent5" w:themeFillTint="33"/>
            <w:hideMark/>
          </w:tcPr>
          <w:p w14:paraId="01B4F031"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 xml:space="preserve">Nivel </w:t>
            </w:r>
            <w:r w:rsidRPr="008531DC">
              <w:rPr>
                <w:rFonts w:asciiTheme="minorHAnsi" w:eastAsia="Times New Roman" w:hAnsiTheme="minorHAnsi" w:cstheme="minorHAnsi"/>
                <w:b/>
                <w:bCs/>
                <w:sz w:val="18"/>
                <w:szCs w:val="18"/>
                <w:lang w:eastAsia="es-CO"/>
              </w:rPr>
              <w:t>Académico</w:t>
            </w:r>
            <w:r w:rsidRPr="00B3751E">
              <w:rPr>
                <w:rFonts w:asciiTheme="minorHAnsi" w:eastAsia="Times New Roman" w:hAnsiTheme="minorHAnsi" w:cstheme="minorHAnsi"/>
                <w:b/>
                <w:bCs/>
                <w:sz w:val="18"/>
                <w:szCs w:val="18"/>
                <w:lang w:eastAsia="es-CO"/>
              </w:rPr>
              <w:t xml:space="preserve"> </w:t>
            </w:r>
          </w:p>
        </w:tc>
        <w:tc>
          <w:tcPr>
            <w:tcW w:w="0" w:type="auto"/>
            <w:gridSpan w:val="5"/>
            <w:shd w:val="clear" w:color="auto" w:fill="DAEEF3" w:themeFill="accent5" w:themeFillTint="33"/>
            <w:hideMark/>
          </w:tcPr>
          <w:p w14:paraId="156F374F" w14:textId="77777777" w:rsidR="00E71F8B" w:rsidRPr="00B3751E" w:rsidRDefault="00E71F8B" w:rsidP="006D5861">
            <w:pPr>
              <w:spacing w:after="0" w:line="240" w:lineRule="auto"/>
              <w:jc w:val="center"/>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Técnico / académico</w:t>
            </w:r>
          </w:p>
        </w:tc>
      </w:tr>
      <w:tr w:rsidR="00E71F8B" w:rsidRPr="008531DC" w14:paraId="0658D037" w14:textId="77777777" w:rsidTr="005D4AB7">
        <w:trPr>
          <w:trHeight w:val="20"/>
          <w:jc w:val="center"/>
        </w:trPr>
        <w:tc>
          <w:tcPr>
            <w:tcW w:w="0" w:type="auto"/>
            <w:shd w:val="clear" w:color="auto" w:fill="DAEEF3" w:themeFill="accent5" w:themeFillTint="33"/>
            <w:hideMark/>
          </w:tcPr>
          <w:p w14:paraId="1152AD6C"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2BD3B98A"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7481AA89"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2D784DF2"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7B530045"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3A3E6295"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B+</w:t>
            </w:r>
          </w:p>
        </w:tc>
      </w:tr>
      <w:tr w:rsidR="00E71F8B" w:rsidRPr="008531DC" w14:paraId="39AA6A5E" w14:textId="77777777" w:rsidTr="009A4981">
        <w:trPr>
          <w:trHeight w:val="20"/>
          <w:jc w:val="center"/>
        </w:trPr>
        <w:tc>
          <w:tcPr>
            <w:tcW w:w="0" w:type="auto"/>
            <w:hideMark/>
          </w:tcPr>
          <w:p w14:paraId="1838788B"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Puntaje inglés</w:t>
            </w:r>
          </w:p>
        </w:tc>
        <w:tc>
          <w:tcPr>
            <w:tcW w:w="0" w:type="auto"/>
            <w:hideMark/>
          </w:tcPr>
          <w:p w14:paraId="49752691"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51,93%</w:t>
            </w:r>
          </w:p>
        </w:tc>
        <w:tc>
          <w:tcPr>
            <w:tcW w:w="0" w:type="auto"/>
            <w:hideMark/>
          </w:tcPr>
          <w:p w14:paraId="2E5559C0"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33,05%</w:t>
            </w:r>
          </w:p>
        </w:tc>
        <w:tc>
          <w:tcPr>
            <w:tcW w:w="0" w:type="auto"/>
            <w:hideMark/>
          </w:tcPr>
          <w:p w14:paraId="1B60E2C2"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10,30%</w:t>
            </w:r>
          </w:p>
        </w:tc>
        <w:tc>
          <w:tcPr>
            <w:tcW w:w="0" w:type="auto"/>
            <w:hideMark/>
          </w:tcPr>
          <w:p w14:paraId="6EE7F54E"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3,86%</w:t>
            </w:r>
          </w:p>
        </w:tc>
        <w:tc>
          <w:tcPr>
            <w:tcW w:w="0" w:type="auto"/>
            <w:hideMark/>
          </w:tcPr>
          <w:p w14:paraId="53BAA074"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0,86%</w:t>
            </w:r>
          </w:p>
        </w:tc>
      </w:tr>
      <w:tr w:rsidR="00E71F8B" w:rsidRPr="008531DC" w14:paraId="1B7A4670" w14:textId="77777777" w:rsidTr="005D4AB7">
        <w:trPr>
          <w:trHeight w:val="20"/>
          <w:jc w:val="center"/>
        </w:trPr>
        <w:tc>
          <w:tcPr>
            <w:tcW w:w="0" w:type="auto"/>
            <w:shd w:val="clear" w:color="auto" w:fill="DAEEF3" w:themeFill="accent5" w:themeFillTint="33"/>
            <w:hideMark/>
          </w:tcPr>
          <w:p w14:paraId="59BF6506"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 xml:space="preserve">Nivel </w:t>
            </w:r>
            <w:r w:rsidRPr="008531DC">
              <w:rPr>
                <w:rFonts w:asciiTheme="minorHAnsi" w:eastAsia="Times New Roman" w:hAnsiTheme="minorHAnsi" w:cstheme="minorHAnsi"/>
                <w:b/>
                <w:bCs/>
                <w:sz w:val="18"/>
                <w:szCs w:val="18"/>
                <w:lang w:eastAsia="es-CO"/>
              </w:rPr>
              <w:t>Académico</w:t>
            </w:r>
            <w:r w:rsidRPr="00B3751E">
              <w:rPr>
                <w:rFonts w:asciiTheme="minorHAnsi" w:eastAsia="Times New Roman" w:hAnsiTheme="minorHAnsi" w:cstheme="minorHAnsi"/>
                <w:b/>
                <w:bCs/>
                <w:sz w:val="18"/>
                <w:szCs w:val="18"/>
                <w:lang w:eastAsia="es-CO"/>
              </w:rPr>
              <w:t xml:space="preserve"> </w:t>
            </w:r>
          </w:p>
        </w:tc>
        <w:tc>
          <w:tcPr>
            <w:tcW w:w="0" w:type="auto"/>
            <w:gridSpan w:val="5"/>
            <w:shd w:val="clear" w:color="auto" w:fill="DAEEF3" w:themeFill="accent5" w:themeFillTint="33"/>
            <w:hideMark/>
          </w:tcPr>
          <w:p w14:paraId="1E937EF5" w14:textId="77777777" w:rsidR="00E71F8B" w:rsidRPr="00B3751E" w:rsidRDefault="00E71F8B" w:rsidP="006D5861">
            <w:pPr>
              <w:spacing w:after="0" w:line="240" w:lineRule="auto"/>
              <w:jc w:val="center"/>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Técnico</w:t>
            </w:r>
          </w:p>
        </w:tc>
      </w:tr>
      <w:tr w:rsidR="00E71F8B" w:rsidRPr="008531DC" w14:paraId="295D06F7" w14:textId="77777777" w:rsidTr="005D4AB7">
        <w:trPr>
          <w:trHeight w:val="20"/>
          <w:jc w:val="center"/>
        </w:trPr>
        <w:tc>
          <w:tcPr>
            <w:tcW w:w="0" w:type="auto"/>
            <w:shd w:val="clear" w:color="auto" w:fill="DAEEF3" w:themeFill="accent5" w:themeFillTint="33"/>
            <w:hideMark/>
          </w:tcPr>
          <w:p w14:paraId="3CECEA77"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67EB9E69"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55291169"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238DDF3C"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14B9BE77"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34CCA184"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Porcentaje B+</w:t>
            </w:r>
          </w:p>
        </w:tc>
      </w:tr>
      <w:tr w:rsidR="00E71F8B" w:rsidRPr="008531DC" w14:paraId="2CBC62E2" w14:textId="77777777" w:rsidTr="009A4981">
        <w:trPr>
          <w:trHeight w:val="20"/>
          <w:jc w:val="center"/>
        </w:trPr>
        <w:tc>
          <w:tcPr>
            <w:tcW w:w="0" w:type="auto"/>
            <w:hideMark/>
          </w:tcPr>
          <w:p w14:paraId="70E10C8A" w14:textId="77777777" w:rsidR="00E71F8B" w:rsidRPr="00B3751E" w:rsidRDefault="00E71F8B" w:rsidP="006D5861">
            <w:pPr>
              <w:spacing w:after="0" w:line="240" w:lineRule="auto"/>
              <w:jc w:val="left"/>
              <w:rPr>
                <w:rFonts w:asciiTheme="minorHAnsi" w:eastAsia="Times New Roman" w:hAnsiTheme="minorHAnsi" w:cstheme="minorHAnsi"/>
                <w:b/>
                <w:bCs/>
                <w:sz w:val="18"/>
                <w:szCs w:val="18"/>
                <w:lang w:eastAsia="es-CO"/>
              </w:rPr>
            </w:pPr>
            <w:r w:rsidRPr="00B3751E">
              <w:rPr>
                <w:rFonts w:asciiTheme="minorHAnsi" w:eastAsia="Times New Roman" w:hAnsiTheme="minorHAnsi" w:cstheme="minorHAnsi"/>
                <w:b/>
                <w:bCs/>
                <w:sz w:val="18"/>
                <w:szCs w:val="18"/>
                <w:lang w:eastAsia="es-CO"/>
              </w:rPr>
              <w:t>Puntaje inglés</w:t>
            </w:r>
          </w:p>
        </w:tc>
        <w:tc>
          <w:tcPr>
            <w:tcW w:w="0" w:type="auto"/>
            <w:hideMark/>
          </w:tcPr>
          <w:p w14:paraId="04AB1009"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54,79%</w:t>
            </w:r>
          </w:p>
        </w:tc>
        <w:tc>
          <w:tcPr>
            <w:tcW w:w="0" w:type="auto"/>
            <w:hideMark/>
          </w:tcPr>
          <w:p w14:paraId="3192CD29"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31,51%</w:t>
            </w:r>
          </w:p>
        </w:tc>
        <w:tc>
          <w:tcPr>
            <w:tcW w:w="0" w:type="auto"/>
            <w:hideMark/>
          </w:tcPr>
          <w:p w14:paraId="67D577F5"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9,59%</w:t>
            </w:r>
          </w:p>
        </w:tc>
        <w:tc>
          <w:tcPr>
            <w:tcW w:w="0" w:type="auto"/>
            <w:hideMark/>
          </w:tcPr>
          <w:p w14:paraId="0367D896"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4,11%</w:t>
            </w:r>
          </w:p>
        </w:tc>
        <w:tc>
          <w:tcPr>
            <w:tcW w:w="0" w:type="auto"/>
            <w:hideMark/>
          </w:tcPr>
          <w:p w14:paraId="41EC9928" w14:textId="77777777" w:rsidR="00E71F8B" w:rsidRPr="00B3751E" w:rsidRDefault="00E71F8B" w:rsidP="006D5861">
            <w:pPr>
              <w:spacing w:after="0" w:line="240" w:lineRule="auto"/>
              <w:jc w:val="right"/>
              <w:rPr>
                <w:rFonts w:asciiTheme="minorHAnsi" w:eastAsia="Times New Roman" w:hAnsiTheme="minorHAnsi" w:cstheme="minorHAnsi"/>
                <w:sz w:val="18"/>
                <w:szCs w:val="18"/>
                <w:lang w:eastAsia="es-CO"/>
              </w:rPr>
            </w:pPr>
            <w:r w:rsidRPr="00B3751E">
              <w:rPr>
                <w:rFonts w:asciiTheme="minorHAnsi" w:eastAsia="Times New Roman" w:hAnsiTheme="minorHAnsi" w:cstheme="minorHAnsi"/>
                <w:sz w:val="18"/>
                <w:szCs w:val="18"/>
                <w:lang w:eastAsia="es-CO"/>
              </w:rPr>
              <w:t>0,00%</w:t>
            </w:r>
          </w:p>
        </w:tc>
      </w:tr>
    </w:tbl>
    <w:p w14:paraId="6738CA32" w14:textId="77777777" w:rsidR="00E71F8B" w:rsidRDefault="00E71F8B" w:rsidP="006D5861">
      <w:pPr>
        <w:spacing w:line="240" w:lineRule="auto"/>
      </w:pPr>
    </w:p>
    <w:p w14:paraId="112273DB" w14:textId="77777777" w:rsidR="003C7351" w:rsidRDefault="00E71F8B" w:rsidP="006D5861">
      <w:pPr>
        <w:spacing w:line="240" w:lineRule="auto"/>
      </w:pPr>
      <w:r w:rsidRPr="00E71F8B">
        <w:rPr>
          <w:b/>
          <w:bCs/>
        </w:rPr>
        <w:t>Análisis</w:t>
      </w:r>
      <w:r>
        <w:t>:</w:t>
      </w:r>
      <w:r w:rsidR="00E55905">
        <w:t xml:space="preserve"> </w:t>
      </w:r>
    </w:p>
    <w:p w14:paraId="494EC839" w14:textId="6AB29879" w:rsidR="00B56210" w:rsidRPr="00B56210" w:rsidRDefault="003C7351" w:rsidP="00B56210">
      <w:pPr>
        <w:spacing w:line="240" w:lineRule="auto"/>
        <w:rPr>
          <w:rFonts w:cs="Arial"/>
        </w:rPr>
      </w:pPr>
      <w:r>
        <w:t xml:space="preserve">En este caso </w:t>
      </w:r>
      <w:r w:rsidR="00E55905">
        <w:t xml:space="preserve">se </w:t>
      </w:r>
      <w:r w:rsidR="000A7A82">
        <w:t>observa</w:t>
      </w:r>
      <w:r w:rsidR="00E55905">
        <w:t xml:space="preserve"> como en la modalidad académico, </w:t>
      </w:r>
      <w:r w:rsidR="000A7A82">
        <w:t xml:space="preserve">hay más porcentaje en el puntaje B+, respecto a la </w:t>
      </w:r>
      <w:r w:rsidR="00FD1575">
        <w:t>modalidad técnica</w:t>
      </w:r>
      <w:r w:rsidR="000A7A82">
        <w:t xml:space="preserve">/académico y técnico, así como un menor porcentaje del 46,7% frente a 51,93% y 54,79 de las demás modalidades respectivamente. </w:t>
      </w:r>
    </w:p>
    <w:p w14:paraId="21A3F3DD" w14:textId="2014640B" w:rsidR="00E71F8B" w:rsidRDefault="00E71F8B" w:rsidP="006D5861">
      <w:pPr>
        <w:spacing w:after="200" w:line="240" w:lineRule="auto"/>
        <w:jc w:val="left"/>
      </w:pPr>
      <w:r>
        <w:t xml:space="preserve">Tabla de resultados en porcentajes </w:t>
      </w:r>
      <w:r w:rsidR="00A61190">
        <w:t>con respecto al</w:t>
      </w:r>
      <w:r>
        <w:t xml:space="preserve"> resultado 9</w:t>
      </w:r>
      <w:r w:rsidR="00A61190">
        <w:t xml:space="preserve">, </w:t>
      </w:r>
      <w:r>
        <w:t xml:space="preserve">puntajes por calendario del colegio. </w:t>
      </w:r>
    </w:p>
    <w:p w14:paraId="70E68882" w14:textId="1B3D05EF" w:rsidR="00B56210" w:rsidRPr="00B56210" w:rsidRDefault="00B56210" w:rsidP="00B56210">
      <w:pPr>
        <w:pStyle w:val="Descripcin"/>
        <w:jc w:val="center"/>
        <w:rPr>
          <w:color w:val="auto"/>
          <w:sz w:val="24"/>
          <w:szCs w:val="24"/>
        </w:rPr>
      </w:pPr>
      <w:bookmarkStart w:id="151" w:name="_Toc151316129"/>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11</w:t>
      </w:r>
      <w:r w:rsidRPr="00B56210">
        <w:rPr>
          <w:color w:val="auto"/>
          <w:sz w:val="24"/>
          <w:szCs w:val="24"/>
        </w:rPr>
        <w:fldChar w:fldCharType="end"/>
      </w:r>
      <w:r w:rsidRPr="00B56210">
        <w:rPr>
          <w:color w:val="auto"/>
          <w:sz w:val="24"/>
          <w:szCs w:val="24"/>
        </w:rPr>
        <w:t>. Porcentajes por calendario del colegio.</w:t>
      </w:r>
      <w:bookmarkEnd w:id="151"/>
    </w:p>
    <w:tbl>
      <w:tblPr>
        <w:tblStyle w:val="Tablaconcuadrcula"/>
        <w:tblW w:w="0" w:type="auto"/>
        <w:tblLook w:val="04A0" w:firstRow="1" w:lastRow="0" w:firstColumn="1" w:lastColumn="0" w:noHBand="0" w:noVBand="1"/>
      </w:tblPr>
      <w:tblGrid>
        <w:gridCol w:w="2166"/>
        <w:gridCol w:w="1508"/>
        <w:gridCol w:w="1599"/>
        <w:gridCol w:w="1599"/>
        <w:gridCol w:w="1691"/>
      </w:tblGrid>
      <w:tr w:rsidR="00E71F8B" w:rsidRPr="004066F1" w14:paraId="35A48D2A" w14:textId="77777777" w:rsidTr="005D4AB7">
        <w:trPr>
          <w:trHeight w:val="20"/>
        </w:trPr>
        <w:tc>
          <w:tcPr>
            <w:tcW w:w="0" w:type="auto"/>
            <w:shd w:val="clear" w:color="auto" w:fill="DAEEF3" w:themeFill="accent5" w:themeFillTint="33"/>
            <w:hideMark/>
          </w:tcPr>
          <w:p w14:paraId="65D16FF4"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Calendario</w:t>
            </w:r>
          </w:p>
        </w:tc>
        <w:tc>
          <w:tcPr>
            <w:tcW w:w="0" w:type="auto"/>
            <w:gridSpan w:val="4"/>
            <w:shd w:val="clear" w:color="auto" w:fill="DAEEF3" w:themeFill="accent5" w:themeFillTint="33"/>
            <w:hideMark/>
          </w:tcPr>
          <w:p w14:paraId="2EC0CDD1" w14:textId="77777777" w:rsidR="00E71F8B" w:rsidRPr="00113F81" w:rsidRDefault="00E71F8B" w:rsidP="006D5861">
            <w:pPr>
              <w:spacing w:after="0" w:line="240" w:lineRule="auto"/>
              <w:jc w:val="center"/>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A</w:t>
            </w:r>
          </w:p>
        </w:tc>
      </w:tr>
      <w:tr w:rsidR="00E71F8B" w:rsidRPr="004066F1" w14:paraId="0611EEBC" w14:textId="77777777" w:rsidTr="005D4AB7">
        <w:trPr>
          <w:trHeight w:val="20"/>
        </w:trPr>
        <w:tc>
          <w:tcPr>
            <w:tcW w:w="0" w:type="auto"/>
            <w:shd w:val="clear" w:color="auto" w:fill="DAEEF3" w:themeFill="accent5" w:themeFillTint="33"/>
            <w:hideMark/>
          </w:tcPr>
          <w:p w14:paraId="04C84D9E"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13565335"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71C2E38E"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5CA0AD7A"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1B2C1AEE"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Porcentaje 76 a 100</w:t>
            </w:r>
          </w:p>
        </w:tc>
      </w:tr>
      <w:tr w:rsidR="00E71F8B" w:rsidRPr="004066F1" w14:paraId="1E83D62B" w14:textId="77777777" w:rsidTr="00A61190">
        <w:trPr>
          <w:trHeight w:val="20"/>
        </w:trPr>
        <w:tc>
          <w:tcPr>
            <w:tcW w:w="0" w:type="auto"/>
            <w:hideMark/>
          </w:tcPr>
          <w:p w14:paraId="790066B4"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Puntaje matemáticas</w:t>
            </w:r>
          </w:p>
        </w:tc>
        <w:tc>
          <w:tcPr>
            <w:tcW w:w="0" w:type="auto"/>
            <w:hideMark/>
          </w:tcPr>
          <w:p w14:paraId="1F710160"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1,66%</w:t>
            </w:r>
          </w:p>
        </w:tc>
        <w:tc>
          <w:tcPr>
            <w:tcW w:w="0" w:type="auto"/>
            <w:hideMark/>
          </w:tcPr>
          <w:p w14:paraId="4D4E8EA0"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54,46%</w:t>
            </w:r>
          </w:p>
        </w:tc>
        <w:tc>
          <w:tcPr>
            <w:tcW w:w="0" w:type="auto"/>
            <w:hideMark/>
          </w:tcPr>
          <w:p w14:paraId="59C2664B"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42,36%</w:t>
            </w:r>
          </w:p>
        </w:tc>
        <w:tc>
          <w:tcPr>
            <w:tcW w:w="0" w:type="auto"/>
            <w:hideMark/>
          </w:tcPr>
          <w:p w14:paraId="11DB20BE"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1,51%</w:t>
            </w:r>
          </w:p>
        </w:tc>
      </w:tr>
      <w:tr w:rsidR="00E71F8B" w:rsidRPr="004066F1" w14:paraId="00CED4AD" w14:textId="77777777" w:rsidTr="00A61190">
        <w:trPr>
          <w:trHeight w:val="20"/>
        </w:trPr>
        <w:tc>
          <w:tcPr>
            <w:tcW w:w="0" w:type="auto"/>
            <w:hideMark/>
          </w:tcPr>
          <w:p w14:paraId="42BBEB7D"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Puntaje lectura crítica</w:t>
            </w:r>
          </w:p>
        </w:tc>
        <w:tc>
          <w:tcPr>
            <w:tcW w:w="0" w:type="auto"/>
            <w:hideMark/>
          </w:tcPr>
          <w:p w14:paraId="3E45F945"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35,65%</w:t>
            </w:r>
          </w:p>
        </w:tc>
        <w:tc>
          <w:tcPr>
            <w:tcW w:w="0" w:type="auto"/>
            <w:hideMark/>
          </w:tcPr>
          <w:p w14:paraId="1D78A442"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28,70%</w:t>
            </w:r>
          </w:p>
        </w:tc>
        <w:tc>
          <w:tcPr>
            <w:tcW w:w="0" w:type="auto"/>
            <w:hideMark/>
          </w:tcPr>
          <w:p w14:paraId="384249CD"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35,05%</w:t>
            </w:r>
          </w:p>
        </w:tc>
        <w:tc>
          <w:tcPr>
            <w:tcW w:w="0" w:type="auto"/>
            <w:hideMark/>
          </w:tcPr>
          <w:p w14:paraId="6215FE6F"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0,60%</w:t>
            </w:r>
          </w:p>
        </w:tc>
      </w:tr>
      <w:tr w:rsidR="00E71F8B" w:rsidRPr="004066F1" w14:paraId="10DF9BA0" w14:textId="77777777" w:rsidTr="00A61190">
        <w:trPr>
          <w:trHeight w:val="20"/>
        </w:trPr>
        <w:tc>
          <w:tcPr>
            <w:tcW w:w="0" w:type="auto"/>
            <w:hideMark/>
          </w:tcPr>
          <w:p w14:paraId="19C196FD"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Puntaje sociales</w:t>
            </w:r>
          </w:p>
        </w:tc>
        <w:tc>
          <w:tcPr>
            <w:tcW w:w="0" w:type="auto"/>
            <w:hideMark/>
          </w:tcPr>
          <w:p w14:paraId="32CA2CD9"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0,61%</w:t>
            </w:r>
          </w:p>
        </w:tc>
        <w:tc>
          <w:tcPr>
            <w:tcW w:w="0" w:type="auto"/>
            <w:hideMark/>
          </w:tcPr>
          <w:p w14:paraId="11274402"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35,70%</w:t>
            </w:r>
          </w:p>
        </w:tc>
        <w:tc>
          <w:tcPr>
            <w:tcW w:w="0" w:type="auto"/>
            <w:hideMark/>
          </w:tcPr>
          <w:p w14:paraId="2A68C147"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27,53%</w:t>
            </w:r>
          </w:p>
        </w:tc>
        <w:tc>
          <w:tcPr>
            <w:tcW w:w="0" w:type="auto"/>
            <w:hideMark/>
          </w:tcPr>
          <w:p w14:paraId="0FCB9A00"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36,16%</w:t>
            </w:r>
          </w:p>
        </w:tc>
      </w:tr>
      <w:tr w:rsidR="00E71F8B" w:rsidRPr="004066F1" w14:paraId="40FCC4F3" w14:textId="77777777" w:rsidTr="00A61190">
        <w:trPr>
          <w:trHeight w:val="20"/>
        </w:trPr>
        <w:tc>
          <w:tcPr>
            <w:tcW w:w="0" w:type="auto"/>
            <w:hideMark/>
          </w:tcPr>
          <w:p w14:paraId="6D620BFF"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Puntaje ciencias naturales</w:t>
            </w:r>
          </w:p>
        </w:tc>
        <w:tc>
          <w:tcPr>
            <w:tcW w:w="0" w:type="auto"/>
            <w:hideMark/>
          </w:tcPr>
          <w:p w14:paraId="6573270A"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35,76%</w:t>
            </w:r>
          </w:p>
        </w:tc>
        <w:tc>
          <w:tcPr>
            <w:tcW w:w="0" w:type="auto"/>
            <w:hideMark/>
          </w:tcPr>
          <w:p w14:paraId="0DAD945C"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34,24%</w:t>
            </w:r>
          </w:p>
        </w:tc>
        <w:tc>
          <w:tcPr>
            <w:tcW w:w="0" w:type="auto"/>
            <w:hideMark/>
          </w:tcPr>
          <w:p w14:paraId="57214C36"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29,55%</w:t>
            </w:r>
          </w:p>
        </w:tc>
        <w:tc>
          <w:tcPr>
            <w:tcW w:w="0" w:type="auto"/>
            <w:hideMark/>
          </w:tcPr>
          <w:p w14:paraId="337595B3"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0,45%</w:t>
            </w:r>
          </w:p>
        </w:tc>
      </w:tr>
      <w:tr w:rsidR="00E71F8B" w:rsidRPr="004066F1" w14:paraId="297368CF" w14:textId="77777777" w:rsidTr="005D4AB7">
        <w:trPr>
          <w:trHeight w:val="20"/>
        </w:trPr>
        <w:tc>
          <w:tcPr>
            <w:tcW w:w="0" w:type="auto"/>
            <w:shd w:val="clear" w:color="auto" w:fill="DAEEF3" w:themeFill="accent5" w:themeFillTint="33"/>
            <w:hideMark/>
          </w:tcPr>
          <w:p w14:paraId="3C1C7EB6"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Calendario</w:t>
            </w:r>
          </w:p>
        </w:tc>
        <w:tc>
          <w:tcPr>
            <w:tcW w:w="0" w:type="auto"/>
            <w:gridSpan w:val="4"/>
            <w:shd w:val="clear" w:color="auto" w:fill="DAEEF3" w:themeFill="accent5" w:themeFillTint="33"/>
            <w:hideMark/>
          </w:tcPr>
          <w:p w14:paraId="2C35DD31" w14:textId="77777777" w:rsidR="00E71F8B" w:rsidRPr="00113F81" w:rsidRDefault="00E71F8B" w:rsidP="006D5861">
            <w:pPr>
              <w:spacing w:after="0" w:line="240" w:lineRule="auto"/>
              <w:jc w:val="center"/>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B</w:t>
            </w:r>
          </w:p>
        </w:tc>
      </w:tr>
      <w:tr w:rsidR="00E71F8B" w:rsidRPr="004066F1" w14:paraId="05A89D81" w14:textId="77777777" w:rsidTr="005D4AB7">
        <w:trPr>
          <w:trHeight w:val="20"/>
        </w:trPr>
        <w:tc>
          <w:tcPr>
            <w:tcW w:w="0" w:type="auto"/>
            <w:shd w:val="clear" w:color="auto" w:fill="DAEEF3" w:themeFill="accent5" w:themeFillTint="33"/>
            <w:hideMark/>
          </w:tcPr>
          <w:p w14:paraId="4B889607"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51F079A9"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1178308C"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4AEB30C4"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3BBABB1A"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Porcentaje 76 a 100</w:t>
            </w:r>
          </w:p>
        </w:tc>
      </w:tr>
      <w:tr w:rsidR="00E71F8B" w:rsidRPr="004066F1" w14:paraId="4CAC3AC7" w14:textId="77777777" w:rsidTr="00A61190">
        <w:trPr>
          <w:trHeight w:val="20"/>
        </w:trPr>
        <w:tc>
          <w:tcPr>
            <w:tcW w:w="0" w:type="auto"/>
            <w:hideMark/>
          </w:tcPr>
          <w:p w14:paraId="30AF1529"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Puntaje matemáticas</w:t>
            </w:r>
          </w:p>
        </w:tc>
        <w:tc>
          <w:tcPr>
            <w:tcW w:w="0" w:type="auto"/>
            <w:hideMark/>
          </w:tcPr>
          <w:p w14:paraId="47CBA1AE"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0,00%</w:t>
            </w:r>
          </w:p>
        </w:tc>
        <w:tc>
          <w:tcPr>
            <w:tcW w:w="0" w:type="auto"/>
            <w:hideMark/>
          </w:tcPr>
          <w:p w14:paraId="6A067D9B"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27,27%</w:t>
            </w:r>
          </w:p>
        </w:tc>
        <w:tc>
          <w:tcPr>
            <w:tcW w:w="0" w:type="auto"/>
            <w:hideMark/>
          </w:tcPr>
          <w:p w14:paraId="160D84A5"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59,09%</w:t>
            </w:r>
          </w:p>
        </w:tc>
        <w:tc>
          <w:tcPr>
            <w:tcW w:w="0" w:type="auto"/>
            <w:hideMark/>
          </w:tcPr>
          <w:p w14:paraId="1FA65F8C"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13,64%</w:t>
            </w:r>
          </w:p>
        </w:tc>
      </w:tr>
      <w:tr w:rsidR="00E71F8B" w:rsidRPr="004066F1" w14:paraId="4E9E4D1B" w14:textId="77777777" w:rsidTr="00A61190">
        <w:trPr>
          <w:trHeight w:val="20"/>
        </w:trPr>
        <w:tc>
          <w:tcPr>
            <w:tcW w:w="0" w:type="auto"/>
            <w:hideMark/>
          </w:tcPr>
          <w:p w14:paraId="0657B19F"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Puntaje lectura crítica</w:t>
            </w:r>
          </w:p>
        </w:tc>
        <w:tc>
          <w:tcPr>
            <w:tcW w:w="0" w:type="auto"/>
            <w:hideMark/>
          </w:tcPr>
          <w:p w14:paraId="6D45E59E"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40,91%</w:t>
            </w:r>
          </w:p>
        </w:tc>
        <w:tc>
          <w:tcPr>
            <w:tcW w:w="0" w:type="auto"/>
            <w:hideMark/>
          </w:tcPr>
          <w:p w14:paraId="2D86DBD4"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9,09%</w:t>
            </w:r>
          </w:p>
        </w:tc>
        <w:tc>
          <w:tcPr>
            <w:tcW w:w="0" w:type="auto"/>
            <w:hideMark/>
          </w:tcPr>
          <w:p w14:paraId="29AC3067"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45,45%</w:t>
            </w:r>
          </w:p>
        </w:tc>
        <w:tc>
          <w:tcPr>
            <w:tcW w:w="0" w:type="auto"/>
            <w:hideMark/>
          </w:tcPr>
          <w:p w14:paraId="4DC9B7D5"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4,55%</w:t>
            </w:r>
          </w:p>
        </w:tc>
      </w:tr>
      <w:tr w:rsidR="00E71F8B" w:rsidRPr="004066F1" w14:paraId="1C7DE849" w14:textId="77777777" w:rsidTr="00A61190">
        <w:trPr>
          <w:trHeight w:val="20"/>
        </w:trPr>
        <w:tc>
          <w:tcPr>
            <w:tcW w:w="0" w:type="auto"/>
            <w:hideMark/>
          </w:tcPr>
          <w:p w14:paraId="2A00DFC6"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Puntaje sociales</w:t>
            </w:r>
          </w:p>
        </w:tc>
        <w:tc>
          <w:tcPr>
            <w:tcW w:w="0" w:type="auto"/>
            <w:hideMark/>
          </w:tcPr>
          <w:p w14:paraId="7E957608"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0,00%</w:t>
            </w:r>
          </w:p>
        </w:tc>
        <w:tc>
          <w:tcPr>
            <w:tcW w:w="0" w:type="auto"/>
            <w:hideMark/>
          </w:tcPr>
          <w:p w14:paraId="46DE1F92"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14,29%</w:t>
            </w:r>
          </w:p>
        </w:tc>
        <w:tc>
          <w:tcPr>
            <w:tcW w:w="0" w:type="auto"/>
            <w:hideMark/>
          </w:tcPr>
          <w:p w14:paraId="526DF7E2"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38,10%</w:t>
            </w:r>
          </w:p>
        </w:tc>
        <w:tc>
          <w:tcPr>
            <w:tcW w:w="0" w:type="auto"/>
            <w:hideMark/>
          </w:tcPr>
          <w:p w14:paraId="5FCB7CC1"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47,62%</w:t>
            </w:r>
          </w:p>
        </w:tc>
      </w:tr>
      <w:tr w:rsidR="00E71F8B" w:rsidRPr="004066F1" w14:paraId="789E7719" w14:textId="77777777" w:rsidTr="00A61190">
        <w:trPr>
          <w:trHeight w:val="20"/>
        </w:trPr>
        <w:tc>
          <w:tcPr>
            <w:tcW w:w="0" w:type="auto"/>
            <w:hideMark/>
          </w:tcPr>
          <w:p w14:paraId="2544E8C6" w14:textId="77777777" w:rsidR="00E71F8B" w:rsidRPr="00113F81" w:rsidRDefault="00E71F8B" w:rsidP="006D5861">
            <w:pPr>
              <w:spacing w:after="0" w:line="240" w:lineRule="auto"/>
              <w:jc w:val="left"/>
              <w:rPr>
                <w:rFonts w:asciiTheme="minorHAnsi" w:eastAsia="Times New Roman" w:hAnsiTheme="minorHAnsi" w:cstheme="minorHAnsi"/>
                <w:b/>
                <w:bCs/>
                <w:sz w:val="18"/>
                <w:szCs w:val="18"/>
                <w:lang w:eastAsia="es-CO"/>
              </w:rPr>
            </w:pPr>
            <w:r w:rsidRPr="00113F81">
              <w:rPr>
                <w:rFonts w:asciiTheme="minorHAnsi" w:eastAsia="Times New Roman" w:hAnsiTheme="minorHAnsi" w:cstheme="minorHAnsi"/>
                <w:b/>
                <w:bCs/>
                <w:sz w:val="18"/>
                <w:szCs w:val="18"/>
                <w:lang w:eastAsia="es-CO"/>
              </w:rPr>
              <w:t>Puntaje ciencias naturales</w:t>
            </w:r>
          </w:p>
        </w:tc>
        <w:tc>
          <w:tcPr>
            <w:tcW w:w="0" w:type="auto"/>
            <w:hideMark/>
          </w:tcPr>
          <w:p w14:paraId="5FA2CCDE"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42,86%</w:t>
            </w:r>
          </w:p>
        </w:tc>
        <w:tc>
          <w:tcPr>
            <w:tcW w:w="0" w:type="auto"/>
            <w:hideMark/>
          </w:tcPr>
          <w:p w14:paraId="039A51CB"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9,52%</w:t>
            </w:r>
          </w:p>
        </w:tc>
        <w:tc>
          <w:tcPr>
            <w:tcW w:w="0" w:type="auto"/>
            <w:hideMark/>
          </w:tcPr>
          <w:p w14:paraId="524096DC"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42,86%</w:t>
            </w:r>
          </w:p>
        </w:tc>
        <w:tc>
          <w:tcPr>
            <w:tcW w:w="0" w:type="auto"/>
            <w:hideMark/>
          </w:tcPr>
          <w:p w14:paraId="12E86605" w14:textId="77777777" w:rsidR="00E71F8B" w:rsidRPr="00113F81" w:rsidRDefault="00E71F8B" w:rsidP="006D5861">
            <w:pPr>
              <w:spacing w:after="0" w:line="240" w:lineRule="auto"/>
              <w:jc w:val="right"/>
              <w:rPr>
                <w:rFonts w:asciiTheme="minorHAnsi" w:eastAsia="Times New Roman" w:hAnsiTheme="minorHAnsi" w:cstheme="minorHAnsi"/>
                <w:sz w:val="18"/>
                <w:szCs w:val="18"/>
                <w:lang w:eastAsia="es-CO"/>
              </w:rPr>
            </w:pPr>
            <w:r w:rsidRPr="00113F81">
              <w:rPr>
                <w:rFonts w:asciiTheme="minorHAnsi" w:eastAsia="Times New Roman" w:hAnsiTheme="minorHAnsi" w:cstheme="minorHAnsi"/>
                <w:sz w:val="18"/>
                <w:szCs w:val="18"/>
                <w:lang w:eastAsia="es-CO"/>
              </w:rPr>
              <w:t>4,76%</w:t>
            </w:r>
          </w:p>
        </w:tc>
      </w:tr>
    </w:tbl>
    <w:p w14:paraId="04CA7404" w14:textId="77777777" w:rsidR="00E71F8B" w:rsidRDefault="00E71F8B" w:rsidP="006D5861">
      <w:pPr>
        <w:spacing w:line="240" w:lineRule="auto"/>
        <w:ind w:left="284" w:hanging="284"/>
      </w:pPr>
    </w:p>
    <w:p w14:paraId="760E32DC" w14:textId="77777777" w:rsidR="00E71F8B" w:rsidRDefault="00E71F8B" w:rsidP="006D5861">
      <w:pPr>
        <w:spacing w:line="240" w:lineRule="auto"/>
      </w:pPr>
      <w:r w:rsidRPr="00E71F8B">
        <w:rPr>
          <w:b/>
          <w:bCs/>
        </w:rPr>
        <w:t>Análisis</w:t>
      </w:r>
      <w:r>
        <w:t>:</w:t>
      </w:r>
    </w:p>
    <w:p w14:paraId="5AB98439" w14:textId="5AA20248" w:rsidR="00105986" w:rsidRDefault="00995071" w:rsidP="00B56210">
      <w:pPr>
        <w:spacing w:line="240" w:lineRule="auto"/>
      </w:pPr>
      <w:r w:rsidRPr="00B56210">
        <w:lastRenderedPageBreak/>
        <w:t>E</w:t>
      </w:r>
      <w:r w:rsidR="00105986" w:rsidRPr="00B56210">
        <w:t>ste resultado</w:t>
      </w:r>
      <w:r w:rsidR="00EB000C" w:rsidRPr="00B56210">
        <w:t xml:space="preserve"> refleja</w:t>
      </w:r>
      <w:r w:rsidR="00105986" w:rsidRPr="00B56210">
        <w:t xml:space="preserve"> mayor diferencia, debido a los estudiantes del calendario B, en las </w:t>
      </w:r>
      <w:r w:rsidR="008F47B0" w:rsidRPr="00B56210">
        <w:t xml:space="preserve">cuatro áreas académicas </w:t>
      </w:r>
      <w:r w:rsidR="001F0750" w:rsidRPr="00B56210">
        <w:t>registran</w:t>
      </w:r>
      <w:r w:rsidR="00105986" w:rsidRPr="00B56210">
        <w:t xml:space="preserve"> mayor cantidad de estudiantes que califican en los puntajes de 76 a 100 puntos, como se observa en matemáticas del calendario A con 1,51% de los estudiantes vs el 13,64% el calendario B, en lectura critica el 0,6%</w:t>
      </w:r>
      <w:r w:rsidR="00B56210">
        <w:t xml:space="preserve">. </w:t>
      </w:r>
    </w:p>
    <w:p w14:paraId="3B68E61D" w14:textId="77777777" w:rsidR="00B56210" w:rsidRPr="00B56210" w:rsidRDefault="00B56210" w:rsidP="00B56210">
      <w:pPr>
        <w:spacing w:line="240" w:lineRule="auto"/>
      </w:pPr>
    </w:p>
    <w:p w14:paraId="033464D8" w14:textId="630218E6" w:rsidR="00E71F8B" w:rsidRDefault="00D871C9" w:rsidP="00B56210">
      <w:pPr>
        <w:spacing w:line="240" w:lineRule="auto"/>
      </w:pPr>
      <w:r w:rsidRPr="00B56210">
        <w:t>S</w:t>
      </w:r>
      <w:r w:rsidR="000A7A82" w:rsidRPr="00B56210">
        <w:t xml:space="preserve">e observa como los resultados en los puntajes de 76 a 100 puntos hay un </w:t>
      </w:r>
      <w:r w:rsidRPr="00B56210">
        <w:t xml:space="preserve">mejor desempeño </w:t>
      </w:r>
      <w:r w:rsidR="00F0795B" w:rsidRPr="00B56210">
        <w:t xml:space="preserve">general </w:t>
      </w:r>
      <w:r w:rsidR="000A7A82" w:rsidRPr="00B56210">
        <w:t>de estudiantes del calendario B</w:t>
      </w:r>
      <w:r w:rsidR="00F0795B" w:rsidRPr="00B56210">
        <w:t>,</w:t>
      </w:r>
      <w:r w:rsidR="00E74A2A" w:rsidRPr="00B56210">
        <w:t xml:space="preserve"> con </w:t>
      </w:r>
      <w:r w:rsidR="001C58E3" w:rsidRPr="00B56210">
        <w:t>porcentajes en los rangos de 50 a 100 de</w:t>
      </w:r>
      <w:r w:rsidR="002067E0" w:rsidRPr="00B56210">
        <w:t xml:space="preserve"> </w:t>
      </w:r>
      <w:r w:rsidR="007A3FEC" w:rsidRPr="00B56210">
        <w:t>72,73%</w:t>
      </w:r>
      <w:r w:rsidR="001C58E3" w:rsidRPr="00B56210">
        <w:t xml:space="preserve"> en matemáticas,</w:t>
      </w:r>
      <w:r w:rsidR="007A3FEC" w:rsidRPr="00B56210">
        <w:t xml:space="preserve"> 50% </w:t>
      </w:r>
      <w:r w:rsidR="001C58E3" w:rsidRPr="00B56210">
        <w:t>en lectura critica</w:t>
      </w:r>
      <w:r w:rsidR="002067E0" w:rsidRPr="00B56210">
        <w:t xml:space="preserve">, </w:t>
      </w:r>
      <w:r w:rsidR="00B0389E" w:rsidRPr="00B56210">
        <w:t xml:space="preserve">85,72% </w:t>
      </w:r>
      <w:r w:rsidR="002067E0" w:rsidRPr="00B56210">
        <w:t xml:space="preserve">en sociales y </w:t>
      </w:r>
      <w:r w:rsidR="00B0389E" w:rsidRPr="00B56210">
        <w:t xml:space="preserve">47,62% </w:t>
      </w:r>
      <w:r w:rsidR="002067E0" w:rsidRPr="00B56210">
        <w:t xml:space="preserve">en ciencias naturales. En comparación a </w:t>
      </w:r>
      <w:r w:rsidR="00B0389E" w:rsidRPr="00B56210">
        <w:t>los resultados</w:t>
      </w:r>
      <w:r w:rsidR="007A3FEC" w:rsidRPr="00B56210">
        <w:t xml:space="preserve"> de los </w:t>
      </w:r>
      <w:r w:rsidR="00B0389E" w:rsidRPr="00B56210">
        <w:t xml:space="preserve">porcentajes del calendario a con 43,87% en matemáticas, 35,65% en lectura critica, 63,19% en sociales y </w:t>
      </w:r>
      <w:r w:rsidR="005A0901" w:rsidRPr="00B56210">
        <w:t>30,0</w:t>
      </w:r>
      <w:r w:rsidR="00B0389E" w:rsidRPr="00B56210">
        <w:t>% en ciencias naturales</w:t>
      </w:r>
      <w:r w:rsidR="005A0901" w:rsidRPr="00B56210">
        <w:t>.</w:t>
      </w:r>
      <w:ins w:id="152" w:author="Microsoft Word" w:date="2023-11-13T13:17:00Z">
        <w:r w:rsidR="000A7A82" w:rsidRPr="00B56210">
          <w:t xml:space="preserve"> </w:t>
        </w:r>
      </w:ins>
    </w:p>
    <w:p w14:paraId="069627FD" w14:textId="77777777" w:rsidR="00B56210" w:rsidRPr="00B56210" w:rsidRDefault="00B56210" w:rsidP="00B56210">
      <w:pPr>
        <w:spacing w:line="240" w:lineRule="auto"/>
      </w:pPr>
    </w:p>
    <w:p w14:paraId="355A902A" w14:textId="4250C492" w:rsidR="00E71F8B" w:rsidRDefault="00E71F8B" w:rsidP="00B56210">
      <w:pPr>
        <w:spacing w:line="240" w:lineRule="auto"/>
      </w:pPr>
      <w:r w:rsidRPr="00B56210">
        <w:t xml:space="preserve">Tabla de resultados en porcentajes </w:t>
      </w:r>
      <w:r w:rsidR="005A0901" w:rsidRPr="00B56210">
        <w:t>con referencia al</w:t>
      </w:r>
      <w:r w:rsidRPr="00B56210">
        <w:t xml:space="preserve"> resultado 9</w:t>
      </w:r>
      <w:r w:rsidR="00FE5B94" w:rsidRPr="00B56210">
        <w:t xml:space="preserve">, </w:t>
      </w:r>
      <w:r w:rsidRPr="00B56210">
        <w:t xml:space="preserve">por calendario del colegio – Ingles. </w:t>
      </w:r>
    </w:p>
    <w:p w14:paraId="7D73F7AB" w14:textId="2FD38394" w:rsidR="00B56210" w:rsidRPr="00B56210" w:rsidRDefault="00B56210" w:rsidP="00B56210">
      <w:pPr>
        <w:pStyle w:val="Descripcin"/>
        <w:jc w:val="center"/>
        <w:rPr>
          <w:color w:val="auto"/>
          <w:sz w:val="24"/>
          <w:szCs w:val="24"/>
        </w:rPr>
      </w:pPr>
      <w:bookmarkStart w:id="153" w:name="_Toc151316130"/>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12</w:t>
      </w:r>
      <w:r w:rsidRPr="00B56210">
        <w:rPr>
          <w:color w:val="auto"/>
          <w:sz w:val="24"/>
          <w:szCs w:val="24"/>
        </w:rPr>
        <w:fldChar w:fldCharType="end"/>
      </w:r>
      <w:r w:rsidRPr="00B56210">
        <w:rPr>
          <w:color w:val="auto"/>
          <w:sz w:val="24"/>
          <w:szCs w:val="24"/>
        </w:rPr>
        <w:t>. Porcentajes por calendario del colegio</w:t>
      </w:r>
      <w:r>
        <w:rPr>
          <w:color w:val="auto"/>
          <w:sz w:val="24"/>
          <w:szCs w:val="24"/>
        </w:rPr>
        <w:t>-Ingles</w:t>
      </w:r>
      <w:bookmarkEnd w:id="153"/>
    </w:p>
    <w:tbl>
      <w:tblPr>
        <w:tblStyle w:val="Tablaconcuadrcula"/>
        <w:tblW w:w="0" w:type="auto"/>
        <w:jc w:val="center"/>
        <w:tblLook w:val="04A0" w:firstRow="1" w:lastRow="0" w:firstColumn="1" w:lastColumn="0" w:noHBand="0" w:noVBand="1"/>
      </w:tblPr>
      <w:tblGrid>
        <w:gridCol w:w="1267"/>
        <w:gridCol w:w="1228"/>
        <w:gridCol w:w="1264"/>
        <w:gridCol w:w="1264"/>
        <w:gridCol w:w="1256"/>
        <w:gridCol w:w="1255"/>
      </w:tblGrid>
      <w:tr w:rsidR="00E71F8B" w:rsidRPr="000B4739" w14:paraId="46DAE746" w14:textId="77777777" w:rsidTr="005D4AB7">
        <w:trPr>
          <w:trHeight w:val="20"/>
          <w:jc w:val="center"/>
        </w:trPr>
        <w:tc>
          <w:tcPr>
            <w:tcW w:w="0" w:type="auto"/>
            <w:shd w:val="clear" w:color="auto" w:fill="DAEEF3" w:themeFill="accent5" w:themeFillTint="33"/>
            <w:hideMark/>
          </w:tcPr>
          <w:p w14:paraId="5407535F"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Calendario</w:t>
            </w:r>
          </w:p>
        </w:tc>
        <w:tc>
          <w:tcPr>
            <w:tcW w:w="0" w:type="auto"/>
            <w:gridSpan w:val="5"/>
            <w:shd w:val="clear" w:color="auto" w:fill="DAEEF3" w:themeFill="accent5" w:themeFillTint="33"/>
            <w:hideMark/>
          </w:tcPr>
          <w:p w14:paraId="38163423" w14:textId="77777777" w:rsidR="00E71F8B" w:rsidRPr="00116CA4" w:rsidRDefault="00E71F8B" w:rsidP="006D5861">
            <w:pPr>
              <w:spacing w:after="0" w:line="240" w:lineRule="auto"/>
              <w:jc w:val="center"/>
              <w:rPr>
                <w:rFonts w:ascii="Times New Roman" w:eastAsia="Times New Roman" w:hAnsi="Times New Roman" w:cs="Times New Roman"/>
                <w:b/>
                <w:bCs/>
                <w:sz w:val="18"/>
                <w:szCs w:val="18"/>
                <w:lang w:eastAsia="es-CO"/>
              </w:rPr>
            </w:pPr>
            <w:r w:rsidRPr="00116CA4">
              <w:rPr>
                <w:rFonts w:ascii="Calibri" w:eastAsia="Times New Roman" w:hAnsi="Calibri" w:cs="Calibri"/>
                <w:b/>
                <w:bCs/>
                <w:sz w:val="18"/>
                <w:szCs w:val="18"/>
                <w:lang w:eastAsia="es-CO"/>
              </w:rPr>
              <w:t>A</w:t>
            </w:r>
          </w:p>
        </w:tc>
      </w:tr>
      <w:tr w:rsidR="00E71F8B" w:rsidRPr="000B4739" w14:paraId="3BE3DD54" w14:textId="77777777" w:rsidTr="005D4AB7">
        <w:trPr>
          <w:trHeight w:val="20"/>
          <w:jc w:val="center"/>
        </w:trPr>
        <w:tc>
          <w:tcPr>
            <w:tcW w:w="0" w:type="auto"/>
            <w:shd w:val="clear" w:color="auto" w:fill="DAEEF3" w:themeFill="accent5" w:themeFillTint="33"/>
            <w:hideMark/>
          </w:tcPr>
          <w:p w14:paraId="56E749FC"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020E356C"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762420C9"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630AB3D5"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2CA1EA0A"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5A9C5E8B"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B+</w:t>
            </w:r>
          </w:p>
        </w:tc>
      </w:tr>
      <w:tr w:rsidR="00E71F8B" w:rsidRPr="000B4739" w14:paraId="3280313C" w14:textId="77777777" w:rsidTr="009A4981">
        <w:trPr>
          <w:trHeight w:val="20"/>
          <w:jc w:val="center"/>
        </w:trPr>
        <w:tc>
          <w:tcPr>
            <w:tcW w:w="0" w:type="auto"/>
            <w:hideMark/>
          </w:tcPr>
          <w:p w14:paraId="2FAEA965"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Puntaje inglés</w:t>
            </w:r>
          </w:p>
        </w:tc>
        <w:tc>
          <w:tcPr>
            <w:tcW w:w="0" w:type="auto"/>
            <w:hideMark/>
          </w:tcPr>
          <w:p w14:paraId="5AA56547"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50,68%</w:t>
            </w:r>
          </w:p>
        </w:tc>
        <w:tc>
          <w:tcPr>
            <w:tcW w:w="0" w:type="auto"/>
            <w:hideMark/>
          </w:tcPr>
          <w:p w14:paraId="162B299D"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31,16%</w:t>
            </w:r>
          </w:p>
        </w:tc>
        <w:tc>
          <w:tcPr>
            <w:tcW w:w="0" w:type="auto"/>
            <w:hideMark/>
          </w:tcPr>
          <w:p w14:paraId="10E83731"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11,04%</w:t>
            </w:r>
          </w:p>
        </w:tc>
        <w:tc>
          <w:tcPr>
            <w:tcW w:w="0" w:type="auto"/>
            <w:hideMark/>
          </w:tcPr>
          <w:p w14:paraId="379A0D65"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5,60%</w:t>
            </w:r>
          </w:p>
        </w:tc>
        <w:tc>
          <w:tcPr>
            <w:tcW w:w="0" w:type="auto"/>
            <w:hideMark/>
          </w:tcPr>
          <w:p w14:paraId="2C00B72E"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1,51%</w:t>
            </w:r>
          </w:p>
        </w:tc>
      </w:tr>
      <w:tr w:rsidR="00E71F8B" w:rsidRPr="000B4739" w14:paraId="1CC4BCD9" w14:textId="77777777" w:rsidTr="005D4AB7">
        <w:trPr>
          <w:trHeight w:val="20"/>
          <w:jc w:val="center"/>
        </w:trPr>
        <w:tc>
          <w:tcPr>
            <w:tcW w:w="0" w:type="auto"/>
            <w:shd w:val="clear" w:color="auto" w:fill="DAEEF3" w:themeFill="accent5" w:themeFillTint="33"/>
            <w:hideMark/>
          </w:tcPr>
          <w:p w14:paraId="7AED963F"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Calendario</w:t>
            </w:r>
          </w:p>
        </w:tc>
        <w:tc>
          <w:tcPr>
            <w:tcW w:w="0" w:type="auto"/>
            <w:gridSpan w:val="5"/>
            <w:shd w:val="clear" w:color="auto" w:fill="DAEEF3" w:themeFill="accent5" w:themeFillTint="33"/>
            <w:hideMark/>
          </w:tcPr>
          <w:p w14:paraId="07A9EBB9" w14:textId="77777777" w:rsidR="00E71F8B" w:rsidRPr="00116CA4" w:rsidRDefault="00E71F8B" w:rsidP="006D5861">
            <w:pPr>
              <w:spacing w:after="0" w:line="240" w:lineRule="auto"/>
              <w:jc w:val="center"/>
              <w:rPr>
                <w:rFonts w:ascii="Times New Roman" w:eastAsia="Times New Roman" w:hAnsi="Times New Roman" w:cs="Times New Roman"/>
                <w:b/>
                <w:bCs/>
                <w:sz w:val="18"/>
                <w:szCs w:val="18"/>
                <w:lang w:eastAsia="es-CO"/>
              </w:rPr>
            </w:pPr>
            <w:r w:rsidRPr="00116CA4">
              <w:rPr>
                <w:rFonts w:ascii="Calibri" w:eastAsia="Times New Roman" w:hAnsi="Calibri" w:cs="Calibri"/>
                <w:b/>
                <w:bCs/>
                <w:sz w:val="18"/>
                <w:szCs w:val="18"/>
                <w:lang w:eastAsia="es-CO"/>
              </w:rPr>
              <w:t>B</w:t>
            </w:r>
          </w:p>
        </w:tc>
      </w:tr>
      <w:tr w:rsidR="00E71F8B" w:rsidRPr="000B4739" w14:paraId="415024FD" w14:textId="77777777" w:rsidTr="005D4AB7">
        <w:trPr>
          <w:trHeight w:val="20"/>
          <w:jc w:val="center"/>
        </w:trPr>
        <w:tc>
          <w:tcPr>
            <w:tcW w:w="0" w:type="auto"/>
            <w:shd w:val="clear" w:color="auto" w:fill="DAEEF3" w:themeFill="accent5" w:themeFillTint="33"/>
            <w:hideMark/>
          </w:tcPr>
          <w:p w14:paraId="428DA3DA"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4ED3C5ED"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2D5CE5DF"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5FEB6E82"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65FB4A8A"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74677DC0"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Porcentaje B+</w:t>
            </w:r>
          </w:p>
        </w:tc>
      </w:tr>
      <w:tr w:rsidR="00E71F8B" w:rsidRPr="000B4739" w14:paraId="02DF5C99" w14:textId="77777777" w:rsidTr="009A4981">
        <w:trPr>
          <w:trHeight w:val="20"/>
          <w:jc w:val="center"/>
        </w:trPr>
        <w:tc>
          <w:tcPr>
            <w:tcW w:w="0" w:type="auto"/>
            <w:hideMark/>
          </w:tcPr>
          <w:p w14:paraId="3AA7C983" w14:textId="77777777" w:rsidR="00E71F8B" w:rsidRPr="00116CA4" w:rsidRDefault="00E71F8B" w:rsidP="006D5861">
            <w:pPr>
              <w:spacing w:after="0" w:line="240" w:lineRule="auto"/>
              <w:jc w:val="left"/>
              <w:rPr>
                <w:rFonts w:ascii="Calibri" w:eastAsia="Times New Roman" w:hAnsi="Calibri" w:cs="Calibri"/>
                <w:b/>
                <w:bCs/>
                <w:sz w:val="18"/>
                <w:szCs w:val="18"/>
                <w:lang w:eastAsia="es-CO"/>
              </w:rPr>
            </w:pPr>
            <w:r w:rsidRPr="00116CA4">
              <w:rPr>
                <w:rFonts w:ascii="Calibri" w:eastAsia="Times New Roman" w:hAnsi="Calibri" w:cs="Calibri"/>
                <w:b/>
                <w:bCs/>
                <w:sz w:val="18"/>
                <w:szCs w:val="18"/>
                <w:lang w:eastAsia="es-CO"/>
              </w:rPr>
              <w:t>Puntaje inglés</w:t>
            </w:r>
          </w:p>
        </w:tc>
        <w:tc>
          <w:tcPr>
            <w:tcW w:w="0" w:type="auto"/>
            <w:hideMark/>
          </w:tcPr>
          <w:p w14:paraId="51EA8AFE"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14,29%</w:t>
            </w:r>
          </w:p>
        </w:tc>
        <w:tc>
          <w:tcPr>
            <w:tcW w:w="0" w:type="auto"/>
            <w:hideMark/>
          </w:tcPr>
          <w:p w14:paraId="2DE31B66"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19,05%</w:t>
            </w:r>
          </w:p>
        </w:tc>
        <w:tc>
          <w:tcPr>
            <w:tcW w:w="0" w:type="auto"/>
            <w:hideMark/>
          </w:tcPr>
          <w:p w14:paraId="7C9EEBD2"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14,29%</w:t>
            </w:r>
          </w:p>
        </w:tc>
        <w:tc>
          <w:tcPr>
            <w:tcW w:w="0" w:type="auto"/>
            <w:hideMark/>
          </w:tcPr>
          <w:p w14:paraId="77C9DA56"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23,81%</w:t>
            </w:r>
          </w:p>
        </w:tc>
        <w:tc>
          <w:tcPr>
            <w:tcW w:w="0" w:type="auto"/>
            <w:hideMark/>
          </w:tcPr>
          <w:p w14:paraId="15CA099C" w14:textId="77777777" w:rsidR="00E71F8B" w:rsidRPr="00116CA4" w:rsidRDefault="00E71F8B" w:rsidP="006D5861">
            <w:pPr>
              <w:spacing w:after="0" w:line="240" w:lineRule="auto"/>
              <w:jc w:val="right"/>
              <w:rPr>
                <w:rFonts w:ascii="Calibri" w:eastAsia="Times New Roman" w:hAnsi="Calibri" w:cs="Calibri"/>
                <w:sz w:val="18"/>
                <w:szCs w:val="18"/>
                <w:lang w:eastAsia="es-CO"/>
              </w:rPr>
            </w:pPr>
            <w:r w:rsidRPr="00116CA4">
              <w:rPr>
                <w:rFonts w:ascii="Calibri" w:eastAsia="Times New Roman" w:hAnsi="Calibri" w:cs="Calibri"/>
                <w:sz w:val="18"/>
                <w:szCs w:val="18"/>
                <w:lang w:eastAsia="es-CO"/>
              </w:rPr>
              <w:t>28,57%</w:t>
            </w:r>
          </w:p>
        </w:tc>
      </w:tr>
    </w:tbl>
    <w:p w14:paraId="3EDD8A16" w14:textId="77777777" w:rsidR="00E71F8B" w:rsidRPr="0025447B" w:rsidRDefault="00E71F8B" w:rsidP="006D5861">
      <w:pPr>
        <w:spacing w:line="240" w:lineRule="auto"/>
        <w:ind w:left="284" w:hanging="284"/>
      </w:pPr>
    </w:p>
    <w:p w14:paraId="19C20E7F" w14:textId="77777777" w:rsidR="00E71F8B" w:rsidRDefault="00E71F8B" w:rsidP="006D5861">
      <w:pPr>
        <w:spacing w:line="240" w:lineRule="auto"/>
      </w:pPr>
      <w:r w:rsidRPr="00E71F8B">
        <w:rPr>
          <w:b/>
          <w:bCs/>
        </w:rPr>
        <w:t>Análisis</w:t>
      </w:r>
      <w:r>
        <w:t>:</w:t>
      </w:r>
    </w:p>
    <w:p w14:paraId="2BA210D4" w14:textId="726734E0" w:rsidR="00D9485C" w:rsidRDefault="0081537F" w:rsidP="006D5861">
      <w:pPr>
        <w:spacing w:line="240" w:lineRule="auto"/>
      </w:pPr>
      <w:r>
        <w:t xml:space="preserve">Se observa que los estudiantes del calendario </w:t>
      </w:r>
      <w:r w:rsidR="00F51863">
        <w:t xml:space="preserve">A califican en su mayoría con nivel de </w:t>
      </w:r>
      <w:r w:rsidR="00547758">
        <w:t>inglés</w:t>
      </w:r>
      <w:r w:rsidR="00F51863">
        <w:t xml:space="preserve"> básico</w:t>
      </w:r>
      <w:r w:rsidR="00F074A9">
        <w:t xml:space="preserve"> (A- y A1)</w:t>
      </w:r>
      <w:r w:rsidR="00F51863">
        <w:t xml:space="preserve"> con un</w:t>
      </w:r>
      <w:r w:rsidR="00547758">
        <w:t xml:space="preserve"> </w:t>
      </w:r>
      <w:r w:rsidR="00527C92">
        <w:t>81,84%</w:t>
      </w:r>
      <w:r w:rsidR="00547758">
        <w:t xml:space="preserve">, en comparación a un </w:t>
      </w:r>
      <w:r w:rsidR="000D0019">
        <w:t xml:space="preserve">52,38% </w:t>
      </w:r>
      <w:r w:rsidR="00332869">
        <w:t xml:space="preserve">de los resultados del nivel de </w:t>
      </w:r>
      <w:r w:rsidR="000D0019">
        <w:t>inglés</w:t>
      </w:r>
      <w:r w:rsidR="00332869">
        <w:t xml:space="preserve"> conversacional</w:t>
      </w:r>
      <w:r w:rsidR="000D0019">
        <w:t xml:space="preserve"> (B1 y B+),</w:t>
      </w:r>
      <w:r w:rsidR="00332869">
        <w:t xml:space="preserve"> de los estudiantes del calendario B. </w:t>
      </w:r>
    </w:p>
    <w:p w14:paraId="2D3BD04B" w14:textId="77777777" w:rsidR="00B56210" w:rsidRDefault="00B56210" w:rsidP="006D5861">
      <w:pPr>
        <w:spacing w:line="240" w:lineRule="auto"/>
      </w:pPr>
    </w:p>
    <w:p w14:paraId="7696B8F2" w14:textId="609041E2" w:rsidR="003A29D0" w:rsidRDefault="003A29D0" w:rsidP="006D5861">
      <w:pPr>
        <w:spacing w:after="200" w:line="240" w:lineRule="auto"/>
        <w:jc w:val="left"/>
      </w:pPr>
      <w:r>
        <w:t xml:space="preserve">Tabla de resultados en porcentajes </w:t>
      </w:r>
      <w:r w:rsidR="00637D49">
        <w:t>con referencia al</w:t>
      </w:r>
      <w:r>
        <w:t xml:space="preserve"> resultado 10</w:t>
      </w:r>
      <w:r w:rsidR="00637D49">
        <w:t xml:space="preserve">, </w:t>
      </w:r>
      <w:r>
        <w:t xml:space="preserve">puntajes por tipo de documento. </w:t>
      </w:r>
    </w:p>
    <w:p w14:paraId="4776E8BD" w14:textId="4E7E2CA5" w:rsidR="00B56210" w:rsidRPr="00B56210" w:rsidRDefault="00B56210" w:rsidP="00B56210">
      <w:pPr>
        <w:pStyle w:val="Descripcin"/>
        <w:jc w:val="center"/>
        <w:rPr>
          <w:color w:val="auto"/>
          <w:sz w:val="24"/>
          <w:szCs w:val="24"/>
        </w:rPr>
      </w:pPr>
      <w:bookmarkStart w:id="154" w:name="_Toc151316131"/>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13</w:t>
      </w:r>
      <w:r w:rsidRPr="00B56210">
        <w:rPr>
          <w:color w:val="auto"/>
          <w:sz w:val="24"/>
          <w:szCs w:val="24"/>
        </w:rPr>
        <w:fldChar w:fldCharType="end"/>
      </w:r>
      <w:r w:rsidRPr="00B56210">
        <w:rPr>
          <w:color w:val="auto"/>
          <w:sz w:val="24"/>
          <w:szCs w:val="24"/>
        </w:rPr>
        <w:t>. Porcentajes por tipo de documento.</w:t>
      </w:r>
      <w:bookmarkEnd w:id="154"/>
    </w:p>
    <w:tbl>
      <w:tblPr>
        <w:tblStyle w:val="Tablaconcuadrcula"/>
        <w:tblW w:w="0" w:type="auto"/>
        <w:tblLook w:val="04A0" w:firstRow="1" w:lastRow="0" w:firstColumn="1" w:lastColumn="0" w:noHBand="0" w:noVBand="1"/>
      </w:tblPr>
      <w:tblGrid>
        <w:gridCol w:w="2166"/>
        <w:gridCol w:w="1508"/>
        <w:gridCol w:w="1599"/>
        <w:gridCol w:w="1599"/>
        <w:gridCol w:w="1691"/>
      </w:tblGrid>
      <w:tr w:rsidR="00E71F8B" w:rsidRPr="00861C4D" w14:paraId="3BE85409" w14:textId="77777777" w:rsidTr="005D4AB7">
        <w:trPr>
          <w:trHeight w:val="20"/>
        </w:trPr>
        <w:tc>
          <w:tcPr>
            <w:tcW w:w="0" w:type="auto"/>
            <w:shd w:val="clear" w:color="auto" w:fill="DAEEF3" w:themeFill="accent5" w:themeFillTint="33"/>
            <w:hideMark/>
          </w:tcPr>
          <w:p w14:paraId="7500B96D"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 xml:space="preserve">Tipo de documento </w:t>
            </w:r>
          </w:p>
        </w:tc>
        <w:tc>
          <w:tcPr>
            <w:tcW w:w="0" w:type="auto"/>
            <w:gridSpan w:val="4"/>
            <w:shd w:val="clear" w:color="auto" w:fill="DAEEF3" w:themeFill="accent5" w:themeFillTint="33"/>
            <w:hideMark/>
          </w:tcPr>
          <w:p w14:paraId="37D6863B" w14:textId="77777777" w:rsidR="00E71F8B" w:rsidRPr="002A2520" w:rsidRDefault="00E71F8B" w:rsidP="006D5861">
            <w:pPr>
              <w:spacing w:after="0" w:line="240" w:lineRule="auto"/>
              <w:jc w:val="center"/>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TI</w:t>
            </w:r>
          </w:p>
        </w:tc>
      </w:tr>
      <w:tr w:rsidR="00E71F8B" w:rsidRPr="00861C4D" w14:paraId="7C257EC8" w14:textId="77777777" w:rsidTr="005D4AB7">
        <w:trPr>
          <w:trHeight w:val="20"/>
        </w:trPr>
        <w:tc>
          <w:tcPr>
            <w:tcW w:w="0" w:type="auto"/>
            <w:shd w:val="clear" w:color="auto" w:fill="DAEEF3" w:themeFill="accent5" w:themeFillTint="33"/>
            <w:hideMark/>
          </w:tcPr>
          <w:p w14:paraId="5AECA580"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4395FD3C"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6C20C98D"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40E10F7F"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151C5CEC"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Porcentaje 76 a 100</w:t>
            </w:r>
          </w:p>
        </w:tc>
      </w:tr>
      <w:tr w:rsidR="00E71F8B" w:rsidRPr="00861C4D" w14:paraId="790D356D" w14:textId="77777777" w:rsidTr="009A4981">
        <w:trPr>
          <w:trHeight w:val="20"/>
        </w:trPr>
        <w:tc>
          <w:tcPr>
            <w:tcW w:w="0" w:type="auto"/>
            <w:hideMark/>
          </w:tcPr>
          <w:p w14:paraId="457DAF93"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Puntaje matemáticas</w:t>
            </w:r>
          </w:p>
        </w:tc>
        <w:tc>
          <w:tcPr>
            <w:tcW w:w="0" w:type="auto"/>
            <w:hideMark/>
          </w:tcPr>
          <w:p w14:paraId="01C56A0E"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1,12%</w:t>
            </w:r>
          </w:p>
        </w:tc>
        <w:tc>
          <w:tcPr>
            <w:tcW w:w="0" w:type="auto"/>
            <w:hideMark/>
          </w:tcPr>
          <w:p w14:paraId="0D8251C9"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48,88%</w:t>
            </w:r>
          </w:p>
        </w:tc>
        <w:tc>
          <w:tcPr>
            <w:tcW w:w="0" w:type="auto"/>
            <w:hideMark/>
          </w:tcPr>
          <w:p w14:paraId="5B88566D"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47,77%</w:t>
            </w:r>
          </w:p>
        </w:tc>
        <w:tc>
          <w:tcPr>
            <w:tcW w:w="0" w:type="auto"/>
            <w:hideMark/>
          </w:tcPr>
          <w:p w14:paraId="18686C3E"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2,23%</w:t>
            </w:r>
          </w:p>
        </w:tc>
      </w:tr>
      <w:tr w:rsidR="00E71F8B" w:rsidRPr="00861C4D" w14:paraId="11ECC032" w14:textId="77777777" w:rsidTr="009A4981">
        <w:trPr>
          <w:trHeight w:val="20"/>
        </w:trPr>
        <w:tc>
          <w:tcPr>
            <w:tcW w:w="0" w:type="auto"/>
            <w:hideMark/>
          </w:tcPr>
          <w:p w14:paraId="0AC78B90"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Puntaje lectura crítica</w:t>
            </w:r>
          </w:p>
        </w:tc>
        <w:tc>
          <w:tcPr>
            <w:tcW w:w="0" w:type="auto"/>
            <w:hideMark/>
          </w:tcPr>
          <w:p w14:paraId="2441DB9F"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34,39%</w:t>
            </w:r>
          </w:p>
        </w:tc>
        <w:tc>
          <w:tcPr>
            <w:tcW w:w="0" w:type="auto"/>
            <w:hideMark/>
          </w:tcPr>
          <w:p w14:paraId="0D93211B"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25,46%</w:t>
            </w:r>
          </w:p>
        </w:tc>
        <w:tc>
          <w:tcPr>
            <w:tcW w:w="0" w:type="auto"/>
            <w:hideMark/>
          </w:tcPr>
          <w:p w14:paraId="6069C114"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39,41%</w:t>
            </w:r>
          </w:p>
        </w:tc>
        <w:tc>
          <w:tcPr>
            <w:tcW w:w="0" w:type="auto"/>
            <w:hideMark/>
          </w:tcPr>
          <w:p w14:paraId="542105EA"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0,74%</w:t>
            </w:r>
          </w:p>
        </w:tc>
      </w:tr>
      <w:tr w:rsidR="00E71F8B" w:rsidRPr="00861C4D" w14:paraId="2B023966" w14:textId="77777777" w:rsidTr="009A4981">
        <w:trPr>
          <w:trHeight w:val="20"/>
        </w:trPr>
        <w:tc>
          <w:tcPr>
            <w:tcW w:w="0" w:type="auto"/>
            <w:hideMark/>
          </w:tcPr>
          <w:p w14:paraId="4295FE01"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Puntaje sociales</w:t>
            </w:r>
          </w:p>
        </w:tc>
        <w:tc>
          <w:tcPr>
            <w:tcW w:w="0" w:type="auto"/>
            <w:hideMark/>
          </w:tcPr>
          <w:p w14:paraId="0F3E3CEA"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0,56%</w:t>
            </w:r>
          </w:p>
        </w:tc>
        <w:tc>
          <w:tcPr>
            <w:tcW w:w="0" w:type="auto"/>
            <w:hideMark/>
          </w:tcPr>
          <w:p w14:paraId="61B39A99"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33,21%</w:t>
            </w:r>
          </w:p>
        </w:tc>
        <w:tc>
          <w:tcPr>
            <w:tcW w:w="0" w:type="auto"/>
            <w:hideMark/>
          </w:tcPr>
          <w:p w14:paraId="423EC543"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31,17%</w:t>
            </w:r>
          </w:p>
        </w:tc>
        <w:tc>
          <w:tcPr>
            <w:tcW w:w="0" w:type="auto"/>
            <w:hideMark/>
          </w:tcPr>
          <w:p w14:paraId="7D226178"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35,06%</w:t>
            </w:r>
          </w:p>
        </w:tc>
      </w:tr>
      <w:tr w:rsidR="00E71F8B" w:rsidRPr="00861C4D" w14:paraId="60389862" w14:textId="77777777" w:rsidTr="009A4981">
        <w:trPr>
          <w:trHeight w:val="20"/>
        </w:trPr>
        <w:tc>
          <w:tcPr>
            <w:tcW w:w="0" w:type="auto"/>
            <w:hideMark/>
          </w:tcPr>
          <w:p w14:paraId="0F60BAD3"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Puntaje ciencias naturales</w:t>
            </w:r>
          </w:p>
        </w:tc>
        <w:tc>
          <w:tcPr>
            <w:tcW w:w="0" w:type="auto"/>
            <w:hideMark/>
          </w:tcPr>
          <w:p w14:paraId="0CEBF00C"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34,39%</w:t>
            </w:r>
          </w:p>
        </w:tc>
        <w:tc>
          <w:tcPr>
            <w:tcW w:w="0" w:type="auto"/>
            <w:hideMark/>
          </w:tcPr>
          <w:p w14:paraId="5264A319"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31,23%</w:t>
            </w:r>
          </w:p>
        </w:tc>
        <w:tc>
          <w:tcPr>
            <w:tcW w:w="0" w:type="auto"/>
            <w:hideMark/>
          </w:tcPr>
          <w:p w14:paraId="79D1CC65"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33,64%</w:t>
            </w:r>
          </w:p>
        </w:tc>
        <w:tc>
          <w:tcPr>
            <w:tcW w:w="0" w:type="auto"/>
            <w:hideMark/>
          </w:tcPr>
          <w:p w14:paraId="009B487D"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0,74%</w:t>
            </w:r>
          </w:p>
        </w:tc>
      </w:tr>
      <w:tr w:rsidR="00E71F8B" w:rsidRPr="00861C4D" w14:paraId="31F0964E" w14:textId="77777777" w:rsidTr="005D4AB7">
        <w:trPr>
          <w:trHeight w:val="20"/>
        </w:trPr>
        <w:tc>
          <w:tcPr>
            <w:tcW w:w="0" w:type="auto"/>
            <w:shd w:val="clear" w:color="auto" w:fill="DAEEF3" w:themeFill="accent5" w:themeFillTint="33"/>
            <w:hideMark/>
          </w:tcPr>
          <w:p w14:paraId="763AD18C"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 xml:space="preserve">Tipo de documento </w:t>
            </w:r>
          </w:p>
        </w:tc>
        <w:tc>
          <w:tcPr>
            <w:tcW w:w="0" w:type="auto"/>
            <w:gridSpan w:val="4"/>
            <w:shd w:val="clear" w:color="auto" w:fill="DAEEF3" w:themeFill="accent5" w:themeFillTint="33"/>
            <w:hideMark/>
          </w:tcPr>
          <w:p w14:paraId="4985ED62" w14:textId="77777777" w:rsidR="00E71F8B" w:rsidRPr="002A2520" w:rsidRDefault="00E71F8B" w:rsidP="006D5861">
            <w:pPr>
              <w:spacing w:after="0" w:line="240" w:lineRule="auto"/>
              <w:jc w:val="center"/>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CC</w:t>
            </w:r>
          </w:p>
        </w:tc>
      </w:tr>
      <w:tr w:rsidR="00E71F8B" w:rsidRPr="00861C4D" w14:paraId="212E6C77" w14:textId="77777777" w:rsidTr="005D4AB7">
        <w:trPr>
          <w:trHeight w:val="20"/>
        </w:trPr>
        <w:tc>
          <w:tcPr>
            <w:tcW w:w="0" w:type="auto"/>
            <w:shd w:val="clear" w:color="auto" w:fill="DAEEF3" w:themeFill="accent5" w:themeFillTint="33"/>
            <w:hideMark/>
          </w:tcPr>
          <w:p w14:paraId="75C2EFAC"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5271824F"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67A0EF08"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23FEFA0C"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07CB66AB"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Porcentaje 76 a 100</w:t>
            </w:r>
          </w:p>
        </w:tc>
      </w:tr>
      <w:tr w:rsidR="00E71F8B" w:rsidRPr="00861C4D" w14:paraId="6FE4B6A8" w14:textId="77777777" w:rsidTr="009A4981">
        <w:trPr>
          <w:trHeight w:val="20"/>
        </w:trPr>
        <w:tc>
          <w:tcPr>
            <w:tcW w:w="0" w:type="auto"/>
            <w:hideMark/>
          </w:tcPr>
          <w:p w14:paraId="0D03C981"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Puntaje matemáticas</w:t>
            </w:r>
          </w:p>
        </w:tc>
        <w:tc>
          <w:tcPr>
            <w:tcW w:w="0" w:type="auto"/>
            <w:hideMark/>
          </w:tcPr>
          <w:p w14:paraId="65561D26"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3,94%</w:t>
            </w:r>
          </w:p>
        </w:tc>
        <w:tc>
          <w:tcPr>
            <w:tcW w:w="0" w:type="auto"/>
            <w:hideMark/>
          </w:tcPr>
          <w:p w14:paraId="33A918FE"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71,65%</w:t>
            </w:r>
          </w:p>
        </w:tc>
        <w:tc>
          <w:tcPr>
            <w:tcW w:w="0" w:type="auto"/>
            <w:hideMark/>
          </w:tcPr>
          <w:p w14:paraId="7930881C"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23,62%</w:t>
            </w:r>
          </w:p>
        </w:tc>
        <w:tc>
          <w:tcPr>
            <w:tcW w:w="0" w:type="auto"/>
            <w:hideMark/>
          </w:tcPr>
          <w:p w14:paraId="55E29115"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0,79%</w:t>
            </w:r>
          </w:p>
        </w:tc>
      </w:tr>
      <w:tr w:rsidR="00E71F8B" w:rsidRPr="00861C4D" w14:paraId="02A774F9" w14:textId="77777777" w:rsidTr="009A4981">
        <w:trPr>
          <w:trHeight w:val="20"/>
        </w:trPr>
        <w:tc>
          <w:tcPr>
            <w:tcW w:w="0" w:type="auto"/>
            <w:hideMark/>
          </w:tcPr>
          <w:p w14:paraId="344037AE"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Puntaje lectura crítica</w:t>
            </w:r>
          </w:p>
        </w:tc>
        <w:tc>
          <w:tcPr>
            <w:tcW w:w="0" w:type="auto"/>
            <w:hideMark/>
          </w:tcPr>
          <w:p w14:paraId="1EA4D03A"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41,27%</w:t>
            </w:r>
          </w:p>
        </w:tc>
        <w:tc>
          <w:tcPr>
            <w:tcW w:w="0" w:type="auto"/>
            <w:hideMark/>
          </w:tcPr>
          <w:p w14:paraId="33D4F585"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38,10%</w:t>
            </w:r>
          </w:p>
        </w:tc>
        <w:tc>
          <w:tcPr>
            <w:tcW w:w="0" w:type="auto"/>
            <w:hideMark/>
          </w:tcPr>
          <w:p w14:paraId="0BDBCEDA"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20,63%</w:t>
            </w:r>
          </w:p>
        </w:tc>
        <w:tc>
          <w:tcPr>
            <w:tcW w:w="0" w:type="auto"/>
            <w:hideMark/>
          </w:tcPr>
          <w:p w14:paraId="0A9B4B61"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0,00%</w:t>
            </w:r>
          </w:p>
        </w:tc>
      </w:tr>
      <w:tr w:rsidR="00E71F8B" w:rsidRPr="00861C4D" w14:paraId="4BFE6D77" w14:textId="77777777" w:rsidTr="009A4981">
        <w:trPr>
          <w:trHeight w:val="20"/>
        </w:trPr>
        <w:tc>
          <w:tcPr>
            <w:tcW w:w="0" w:type="auto"/>
            <w:hideMark/>
          </w:tcPr>
          <w:p w14:paraId="6D3F38CA"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t>Puntaje sociales</w:t>
            </w:r>
          </w:p>
        </w:tc>
        <w:tc>
          <w:tcPr>
            <w:tcW w:w="0" w:type="auto"/>
            <w:hideMark/>
          </w:tcPr>
          <w:p w14:paraId="2D729067"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1,59%</w:t>
            </w:r>
          </w:p>
        </w:tc>
        <w:tc>
          <w:tcPr>
            <w:tcW w:w="0" w:type="auto"/>
            <w:hideMark/>
          </w:tcPr>
          <w:p w14:paraId="1F1A82EE"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42,06%</w:t>
            </w:r>
          </w:p>
        </w:tc>
        <w:tc>
          <w:tcPr>
            <w:tcW w:w="0" w:type="auto"/>
            <w:hideMark/>
          </w:tcPr>
          <w:p w14:paraId="571DB130"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15,08%</w:t>
            </w:r>
          </w:p>
        </w:tc>
        <w:tc>
          <w:tcPr>
            <w:tcW w:w="0" w:type="auto"/>
            <w:hideMark/>
          </w:tcPr>
          <w:p w14:paraId="29235847"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41,27%</w:t>
            </w:r>
          </w:p>
        </w:tc>
      </w:tr>
      <w:tr w:rsidR="00E71F8B" w:rsidRPr="00861C4D" w14:paraId="2494544F" w14:textId="77777777" w:rsidTr="009A4981">
        <w:trPr>
          <w:trHeight w:val="20"/>
        </w:trPr>
        <w:tc>
          <w:tcPr>
            <w:tcW w:w="0" w:type="auto"/>
            <w:hideMark/>
          </w:tcPr>
          <w:p w14:paraId="7ABA479E" w14:textId="77777777" w:rsidR="00E71F8B" w:rsidRPr="002A2520" w:rsidRDefault="00E71F8B" w:rsidP="006D5861">
            <w:pPr>
              <w:spacing w:after="0" w:line="240" w:lineRule="auto"/>
              <w:jc w:val="left"/>
              <w:rPr>
                <w:rFonts w:asciiTheme="minorHAnsi" w:eastAsia="Times New Roman" w:hAnsiTheme="minorHAnsi" w:cstheme="minorHAnsi"/>
                <w:b/>
                <w:bCs/>
                <w:sz w:val="18"/>
                <w:szCs w:val="18"/>
                <w:lang w:eastAsia="es-CO"/>
              </w:rPr>
            </w:pPr>
            <w:r w:rsidRPr="002A2520">
              <w:rPr>
                <w:rFonts w:asciiTheme="minorHAnsi" w:eastAsia="Times New Roman" w:hAnsiTheme="minorHAnsi" w:cstheme="minorHAnsi"/>
                <w:b/>
                <w:bCs/>
                <w:sz w:val="18"/>
                <w:szCs w:val="18"/>
                <w:lang w:eastAsia="es-CO"/>
              </w:rPr>
              <w:lastRenderedPageBreak/>
              <w:t>Puntaje ciencias naturales</w:t>
            </w:r>
          </w:p>
        </w:tc>
        <w:tc>
          <w:tcPr>
            <w:tcW w:w="0" w:type="auto"/>
            <w:hideMark/>
          </w:tcPr>
          <w:p w14:paraId="575A6CFC"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41,60%</w:t>
            </w:r>
          </w:p>
        </w:tc>
        <w:tc>
          <w:tcPr>
            <w:tcW w:w="0" w:type="auto"/>
            <w:hideMark/>
          </w:tcPr>
          <w:p w14:paraId="4313F1AA"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43,20%</w:t>
            </w:r>
          </w:p>
        </w:tc>
        <w:tc>
          <w:tcPr>
            <w:tcW w:w="0" w:type="auto"/>
            <w:hideMark/>
          </w:tcPr>
          <w:p w14:paraId="6F2AD2BC"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15,20%</w:t>
            </w:r>
          </w:p>
        </w:tc>
        <w:tc>
          <w:tcPr>
            <w:tcW w:w="0" w:type="auto"/>
            <w:hideMark/>
          </w:tcPr>
          <w:p w14:paraId="58E3572E" w14:textId="77777777" w:rsidR="00E71F8B" w:rsidRPr="002A2520" w:rsidRDefault="00E71F8B" w:rsidP="006D5861">
            <w:pPr>
              <w:spacing w:after="0" w:line="240" w:lineRule="auto"/>
              <w:jc w:val="right"/>
              <w:rPr>
                <w:rFonts w:asciiTheme="minorHAnsi" w:eastAsia="Times New Roman" w:hAnsiTheme="minorHAnsi" w:cstheme="minorHAnsi"/>
                <w:sz w:val="18"/>
                <w:szCs w:val="18"/>
                <w:lang w:eastAsia="es-CO"/>
              </w:rPr>
            </w:pPr>
            <w:r w:rsidRPr="002A2520">
              <w:rPr>
                <w:rFonts w:asciiTheme="minorHAnsi" w:eastAsia="Times New Roman" w:hAnsiTheme="minorHAnsi" w:cstheme="minorHAnsi"/>
                <w:sz w:val="18"/>
                <w:szCs w:val="18"/>
                <w:lang w:eastAsia="es-CO"/>
              </w:rPr>
              <w:t>0,00%</w:t>
            </w:r>
          </w:p>
        </w:tc>
      </w:tr>
    </w:tbl>
    <w:p w14:paraId="449F800D" w14:textId="77777777" w:rsidR="00C71E0E" w:rsidRDefault="00C71E0E" w:rsidP="006D5861">
      <w:pPr>
        <w:spacing w:line="240" w:lineRule="auto"/>
        <w:rPr>
          <w:b/>
          <w:bCs/>
        </w:rPr>
      </w:pPr>
    </w:p>
    <w:p w14:paraId="04EA0A8D" w14:textId="7059EB29" w:rsidR="00D9485C" w:rsidRDefault="003A29D0" w:rsidP="006D5861">
      <w:pPr>
        <w:spacing w:line="240" w:lineRule="auto"/>
      </w:pPr>
      <w:r w:rsidRPr="00E71F8B">
        <w:rPr>
          <w:b/>
          <w:bCs/>
        </w:rPr>
        <w:t>Análisis</w:t>
      </w:r>
      <w:r>
        <w:t>:</w:t>
      </w:r>
    </w:p>
    <w:p w14:paraId="77C9543B" w14:textId="48A2F5BA" w:rsidR="005219BA" w:rsidRDefault="00EF7760" w:rsidP="006D5861">
      <w:pPr>
        <w:spacing w:line="240" w:lineRule="auto"/>
      </w:pPr>
      <w:r>
        <w:t xml:space="preserve">Se deduce que la mayor parte de los estudiantes </w:t>
      </w:r>
      <w:r w:rsidR="006165E2">
        <w:t xml:space="preserve">con tipo de documento C.C., se encuentran en puntajes de cero a cincuenta, </w:t>
      </w:r>
      <w:r w:rsidR="00601A78">
        <w:t xml:space="preserve">75,59% </w:t>
      </w:r>
      <w:r w:rsidR="006165E2">
        <w:t xml:space="preserve">con en matemáticas, </w:t>
      </w:r>
      <w:r w:rsidR="00601A78">
        <w:t xml:space="preserve">79,37% </w:t>
      </w:r>
      <w:r w:rsidR="006165E2">
        <w:t xml:space="preserve">en lectura critica, </w:t>
      </w:r>
      <w:r w:rsidR="00601A78">
        <w:t xml:space="preserve">43,65% </w:t>
      </w:r>
      <w:r w:rsidR="006165E2">
        <w:t xml:space="preserve">sociales y </w:t>
      </w:r>
      <w:r w:rsidR="00601A78">
        <w:t xml:space="preserve">84,8% </w:t>
      </w:r>
      <w:r w:rsidR="006165E2">
        <w:t xml:space="preserve">en ciencias naturales, en comparación con los estudiantes con tipo de documento T.I. </w:t>
      </w:r>
      <w:r w:rsidR="00E801F1">
        <w:t>con</w:t>
      </w:r>
      <w:r w:rsidR="00601A78">
        <w:t xml:space="preserve"> </w:t>
      </w:r>
      <w:r w:rsidR="00CC6877">
        <w:t>50%</w:t>
      </w:r>
      <w:r w:rsidR="00E801F1">
        <w:t xml:space="preserve"> en matemáticas, </w:t>
      </w:r>
      <w:r w:rsidR="00CC6877">
        <w:t xml:space="preserve">59,85% </w:t>
      </w:r>
      <w:r w:rsidR="00E801F1">
        <w:t>en lectura critica,</w:t>
      </w:r>
      <w:r w:rsidR="00CC6877">
        <w:t xml:space="preserve"> 33,77%</w:t>
      </w:r>
      <w:r w:rsidR="00E801F1">
        <w:t xml:space="preserve"> sociales y</w:t>
      </w:r>
      <w:r w:rsidR="00CC6877">
        <w:t xml:space="preserve"> 65,62%</w:t>
      </w:r>
      <w:r w:rsidR="00E801F1">
        <w:t xml:space="preserve"> en ciencias naturales. </w:t>
      </w:r>
    </w:p>
    <w:p w14:paraId="0BED3E54" w14:textId="1738961E" w:rsidR="008011D1" w:rsidRDefault="00E801F1" w:rsidP="006D5861">
      <w:pPr>
        <w:spacing w:line="240" w:lineRule="auto"/>
      </w:pPr>
      <w:r>
        <w:t xml:space="preserve">Por otro lado, </w:t>
      </w:r>
      <w:r w:rsidR="00C31AA9">
        <w:t xml:space="preserve">los estudiantes con tipo de documento C.C. registran </w:t>
      </w:r>
      <w:r w:rsidR="00BD4025">
        <w:t>24,41%</w:t>
      </w:r>
      <w:r w:rsidR="00C31AA9">
        <w:t xml:space="preserve"> en matemáticas, </w:t>
      </w:r>
      <w:r w:rsidR="000E01E9">
        <w:t xml:space="preserve">20,63% </w:t>
      </w:r>
      <w:r w:rsidR="00C31AA9">
        <w:t xml:space="preserve">en lectura critica, </w:t>
      </w:r>
      <w:r w:rsidR="000E01E9">
        <w:t xml:space="preserve">56,35% </w:t>
      </w:r>
      <w:r w:rsidR="00C31AA9">
        <w:t xml:space="preserve">sociales y </w:t>
      </w:r>
      <w:r w:rsidR="000E01E9">
        <w:t xml:space="preserve">15,20% </w:t>
      </w:r>
      <w:r w:rsidR="00C31AA9">
        <w:t xml:space="preserve">en ciencias naturales, en comparación con los estudiantes con tipo de </w:t>
      </w:r>
      <w:r w:rsidR="00B56210">
        <w:t>documento T.I.</w:t>
      </w:r>
      <w:r w:rsidR="00C31AA9">
        <w:t xml:space="preserve"> </w:t>
      </w:r>
      <w:r w:rsidR="00B56210">
        <w:t xml:space="preserve">con  </w:t>
      </w:r>
      <w:r w:rsidR="000E01E9">
        <w:t xml:space="preserve">50% </w:t>
      </w:r>
      <w:r w:rsidR="00C31AA9">
        <w:t xml:space="preserve">en matemáticas, </w:t>
      </w:r>
      <w:r w:rsidR="008011D1">
        <w:t xml:space="preserve">40,15% </w:t>
      </w:r>
      <w:r w:rsidR="00C31AA9">
        <w:t xml:space="preserve">en lectura critica, </w:t>
      </w:r>
      <w:r w:rsidR="008011D1">
        <w:t xml:space="preserve">66,23%  </w:t>
      </w:r>
      <w:r w:rsidR="00C31AA9">
        <w:t xml:space="preserve">sociales y </w:t>
      </w:r>
      <w:r w:rsidR="008011D1">
        <w:t xml:space="preserve">34,38% </w:t>
      </w:r>
      <w:r w:rsidR="00C31AA9">
        <w:t xml:space="preserve">en ciencias naturales. </w:t>
      </w:r>
    </w:p>
    <w:p w14:paraId="27CB4A7F" w14:textId="77777777" w:rsidR="00B56210" w:rsidRDefault="00B56210" w:rsidP="006D5861">
      <w:pPr>
        <w:spacing w:line="240" w:lineRule="auto"/>
        <w:rPr>
          <w:b/>
          <w:bCs/>
        </w:rPr>
      </w:pPr>
    </w:p>
    <w:p w14:paraId="08B260EA" w14:textId="2291133C" w:rsidR="003A29D0" w:rsidRDefault="003A29D0" w:rsidP="006D5861">
      <w:pPr>
        <w:spacing w:line="240" w:lineRule="auto"/>
      </w:pPr>
      <w:r>
        <w:t xml:space="preserve">Tabla de resultados en porcentajes al resultado 10 referente a los </w:t>
      </w:r>
      <w:r w:rsidR="00B56210">
        <w:t>puntajes por tipo de documento – Ingles.</w:t>
      </w:r>
    </w:p>
    <w:p w14:paraId="7EB65292" w14:textId="77777777" w:rsidR="00B56210" w:rsidRDefault="00B56210" w:rsidP="006D5861">
      <w:pPr>
        <w:spacing w:line="240" w:lineRule="auto"/>
        <w:rPr>
          <w:u w:val="single"/>
        </w:rPr>
      </w:pPr>
    </w:p>
    <w:p w14:paraId="6BD7E43F" w14:textId="430C620C" w:rsidR="00B56210" w:rsidRPr="00B56210" w:rsidRDefault="00B56210" w:rsidP="00B56210">
      <w:pPr>
        <w:pStyle w:val="Descripcin"/>
        <w:jc w:val="center"/>
        <w:rPr>
          <w:color w:val="auto"/>
          <w:sz w:val="24"/>
          <w:szCs w:val="24"/>
          <w:u w:val="single"/>
        </w:rPr>
      </w:pPr>
      <w:bookmarkStart w:id="155" w:name="_Toc151316132"/>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14</w:t>
      </w:r>
      <w:r w:rsidRPr="00B56210">
        <w:rPr>
          <w:color w:val="auto"/>
          <w:sz w:val="24"/>
          <w:szCs w:val="24"/>
        </w:rPr>
        <w:fldChar w:fldCharType="end"/>
      </w:r>
      <w:r w:rsidRPr="00B56210">
        <w:rPr>
          <w:color w:val="auto"/>
          <w:sz w:val="24"/>
          <w:szCs w:val="24"/>
        </w:rPr>
        <w:t xml:space="preserve">. </w:t>
      </w:r>
      <w:r>
        <w:rPr>
          <w:color w:val="auto"/>
          <w:sz w:val="24"/>
          <w:szCs w:val="24"/>
        </w:rPr>
        <w:t>Porcentajes</w:t>
      </w:r>
      <w:r w:rsidRPr="00B56210">
        <w:rPr>
          <w:color w:val="auto"/>
          <w:sz w:val="24"/>
          <w:szCs w:val="24"/>
        </w:rPr>
        <w:t xml:space="preserve"> por tipo de documento – Ingles.</w:t>
      </w:r>
      <w:bookmarkEnd w:id="155"/>
    </w:p>
    <w:tbl>
      <w:tblPr>
        <w:tblStyle w:val="Tablaconcuadrcula"/>
        <w:tblW w:w="0" w:type="auto"/>
        <w:jc w:val="center"/>
        <w:tblLook w:val="04A0" w:firstRow="1" w:lastRow="0" w:firstColumn="1" w:lastColumn="0" w:noHBand="0" w:noVBand="1"/>
      </w:tblPr>
      <w:tblGrid>
        <w:gridCol w:w="1670"/>
        <w:gridCol w:w="1228"/>
        <w:gridCol w:w="1264"/>
        <w:gridCol w:w="1264"/>
        <w:gridCol w:w="1256"/>
        <w:gridCol w:w="1255"/>
      </w:tblGrid>
      <w:tr w:rsidR="003A29D0" w:rsidRPr="0001479B" w14:paraId="54CD6BE2" w14:textId="77777777" w:rsidTr="005D4AB7">
        <w:trPr>
          <w:trHeight w:val="20"/>
          <w:jc w:val="center"/>
        </w:trPr>
        <w:tc>
          <w:tcPr>
            <w:tcW w:w="0" w:type="auto"/>
            <w:shd w:val="clear" w:color="auto" w:fill="DAEEF3" w:themeFill="accent5" w:themeFillTint="33"/>
            <w:hideMark/>
          </w:tcPr>
          <w:p w14:paraId="49AE2E0A"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 xml:space="preserve">Tipo de documento </w:t>
            </w:r>
          </w:p>
        </w:tc>
        <w:tc>
          <w:tcPr>
            <w:tcW w:w="0" w:type="auto"/>
            <w:gridSpan w:val="5"/>
            <w:shd w:val="clear" w:color="auto" w:fill="DAEEF3" w:themeFill="accent5" w:themeFillTint="33"/>
            <w:hideMark/>
          </w:tcPr>
          <w:p w14:paraId="3A291312" w14:textId="77777777" w:rsidR="003A29D0" w:rsidRPr="0012738D" w:rsidRDefault="003A29D0" w:rsidP="006D5861">
            <w:pPr>
              <w:spacing w:after="0" w:line="240" w:lineRule="auto"/>
              <w:jc w:val="center"/>
              <w:rPr>
                <w:rFonts w:ascii="Times New Roman" w:eastAsia="Times New Roman" w:hAnsi="Times New Roman" w:cs="Times New Roman"/>
                <w:b/>
                <w:bCs/>
                <w:sz w:val="18"/>
                <w:szCs w:val="18"/>
                <w:lang w:eastAsia="es-CO"/>
              </w:rPr>
            </w:pPr>
            <w:r w:rsidRPr="0012738D">
              <w:rPr>
                <w:rFonts w:ascii="Calibri" w:eastAsia="Times New Roman" w:hAnsi="Calibri" w:cs="Calibri"/>
                <w:b/>
                <w:bCs/>
                <w:sz w:val="18"/>
                <w:szCs w:val="18"/>
                <w:lang w:eastAsia="es-CO"/>
              </w:rPr>
              <w:t>TI</w:t>
            </w:r>
          </w:p>
        </w:tc>
      </w:tr>
      <w:tr w:rsidR="003A29D0" w:rsidRPr="0001479B" w14:paraId="5195720F" w14:textId="77777777" w:rsidTr="005D4AB7">
        <w:trPr>
          <w:trHeight w:val="20"/>
          <w:jc w:val="center"/>
        </w:trPr>
        <w:tc>
          <w:tcPr>
            <w:tcW w:w="0" w:type="auto"/>
            <w:shd w:val="clear" w:color="auto" w:fill="DAEEF3" w:themeFill="accent5" w:themeFillTint="33"/>
            <w:hideMark/>
          </w:tcPr>
          <w:p w14:paraId="67B0AED7"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003063F9"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5B77F037"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234766FE"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0546ED8D"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0D13F472"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B+</w:t>
            </w:r>
          </w:p>
        </w:tc>
      </w:tr>
      <w:tr w:rsidR="003A29D0" w:rsidRPr="0001479B" w14:paraId="590613CD" w14:textId="77777777" w:rsidTr="009A4981">
        <w:trPr>
          <w:trHeight w:val="20"/>
          <w:jc w:val="center"/>
        </w:trPr>
        <w:tc>
          <w:tcPr>
            <w:tcW w:w="0" w:type="auto"/>
            <w:hideMark/>
          </w:tcPr>
          <w:p w14:paraId="6D458F93"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Puntaje inglés</w:t>
            </w:r>
          </w:p>
        </w:tc>
        <w:tc>
          <w:tcPr>
            <w:tcW w:w="0" w:type="auto"/>
            <w:hideMark/>
          </w:tcPr>
          <w:p w14:paraId="20A1EA59"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44,42%</w:t>
            </w:r>
          </w:p>
        </w:tc>
        <w:tc>
          <w:tcPr>
            <w:tcW w:w="0" w:type="auto"/>
            <w:hideMark/>
          </w:tcPr>
          <w:p w14:paraId="7EA81A0A"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32,71%</w:t>
            </w:r>
          </w:p>
        </w:tc>
        <w:tc>
          <w:tcPr>
            <w:tcW w:w="0" w:type="auto"/>
            <w:hideMark/>
          </w:tcPr>
          <w:p w14:paraId="11FBFD4D"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13,01%</w:t>
            </w:r>
          </w:p>
        </w:tc>
        <w:tc>
          <w:tcPr>
            <w:tcW w:w="0" w:type="auto"/>
            <w:hideMark/>
          </w:tcPr>
          <w:p w14:paraId="0B313CA1"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7,25%</w:t>
            </w:r>
          </w:p>
        </w:tc>
        <w:tc>
          <w:tcPr>
            <w:tcW w:w="0" w:type="auto"/>
            <w:hideMark/>
          </w:tcPr>
          <w:p w14:paraId="7AEFB52A"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2,60%</w:t>
            </w:r>
          </w:p>
        </w:tc>
      </w:tr>
      <w:tr w:rsidR="003A29D0" w:rsidRPr="0001479B" w14:paraId="4BC6C7AB" w14:textId="77777777" w:rsidTr="005D4AB7">
        <w:trPr>
          <w:trHeight w:val="20"/>
          <w:jc w:val="center"/>
        </w:trPr>
        <w:tc>
          <w:tcPr>
            <w:tcW w:w="0" w:type="auto"/>
            <w:shd w:val="clear" w:color="auto" w:fill="DAEEF3" w:themeFill="accent5" w:themeFillTint="33"/>
            <w:hideMark/>
          </w:tcPr>
          <w:p w14:paraId="59328FF0"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 xml:space="preserve">Tipo de documento </w:t>
            </w:r>
          </w:p>
        </w:tc>
        <w:tc>
          <w:tcPr>
            <w:tcW w:w="0" w:type="auto"/>
            <w:gridSpan w:val="5"/>
            <w:shd w:val="clear" w:color="auto" w:fill="DAEEF3" w:themeFill="accent5" w:themeFillTint="33"/>
            <w:hideMark/>
          </w:tcPr>
          <w:p w14:paraId="03C8DCAF" w14:textId="77777777" w:rsidR="003A29D0" w:rsidRPr="0012738D" w:rsidRDefault="003A29D0" w:rsidP="006D5861">
            <w:pPr>
              <w:spacing w:after="0" w:line="240" w:lineRule="auto"/>
              <w:jc w:val="center"/>
              <w:rPr>
                <w:rFonts w:ascii="Times New Roman" w:eastAsia="Times New Roman" w:hAnsi="Times New Roman" w:cs="Times New Roman"/>
                <w:b/>
                <w:bCs/>
                <w:sz w:val="18"/>
                <w:szCs w:val="18"/>
                <w:lang w:eastAsia="es-CO"/>
              </w:rPr>
            </w:pPr>
            <w:r w:rsidRPr="0012738D">
              <w:rPr>
                <w:rFonts w:ascii="Calibri" w:eastAsia="Times New Roman" w:hAnsi="Calibri" w:cs="Calibri"/>
                <w:b/>
                <w:bCs/>
                <w:sz w:val="18"/>
                <w:szCs w:val="18"/>
                <w:lang w:eastAsia="es-CO"/>
              </w:rPr>
              <w:t>CC</w:t>
            </w:r>
          </w:p>
        </w:tc>
      </w:tr>
      <w:tr w:rsidR="003A29D0" w:rsidRPr="0001479B" w14:paraId="03864851" w14:textId="77777777" w:rsidTr="005D4AB7">
        <w:trPr>
          <w:trHeight w:val="20"/>
          <w:jc w:val="center"/>
        </w:trPr>
        <w:tc>
          <w:tcPr>
            <w:tcW w:w="0" w:type="auto"/>
            <w:shd w:val="clear" w:color="auto" w:fill="DAEEF3" w:themeFill="accent5" w:themeFillTint="33"/>
            <w:hideMark/>
          </w:tcPr>
          <w:p w14:paraId="23E6B766"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65169A72"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2F2FF1D0"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5D5C8FB4"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4301CFBF"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378BA6AF"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Porcentaje B+</w:t>
            </w:r>
          </w:p>
        </w:tc>
      </w:tr>
      <w:tr w:rsidR="003A29D0" w:rsidRPr="0001479B" w14:paraId="118297DD" w14:textId="77777777" w:rsidTr="009A4981">
        <w:trPr>
          <w:trHeight w:val="20"/>
          <w:jc w:val="center"/>
        </w:trPr>
        <w:tc>
          <w:tcPr>
            <w:tcW w:w="0" w:type="auto"/>
            <w:hideMark/>
          </w:tcPr>
          <w:p w14:paraId="5190FC81" w14:textId="77777777" w:rsidR="003A29D0" w:rsidRPr="0012738D" w:rsidRDefault="003A29D0" w:rsidP="006D5861">
            <w:pPr>
              <w:spacing w:after="0" w:line="240" w:lineRule="auto"/>
              <w:jc w:val="left"/>
              <w:rPr>
                <w:rFonts w:ascii="Calibri" w:eastAsia="Times New Roman" w:hAnsi="Calibri" w:cs="Calibri"/>
                <w:b/>
                <w:bCs/>
                <w:sz w:val="18"/>
                <w:szCs w:val="18"/>
                <w:lang w:eastAsia="es-CO"/>
              </w:rPr>
            </w:pPr>
            <w:r w:rsidRPr="0012738D">
              <w:rPr>
                <w:rFonts w:ascii="Calibri" w:eastAsia="Times New Roman" w:hAnsi="Calibri" w:cs="Calibri"/>
                <w:b/>
                <w:bCs/>
                <w:sz w:val="18"/>
                <w:szCs w:val="18"/>
                <w:lang w:eastAsia="es-CO"/>
              </w:rPr>
              <w:t>Puntaje inglés</w:t>
            </w:r>
          </w:p>
        </w:tc>
        <w:tc>
          <w:tcPr>
            <w:tcW w:w="0" w:type="auto"/>
            <w:hideMark/>
          </w:tcPr>
          <w:p w14:paraId="4233B9BA"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70,16%</w:t>
            </w:r>
          </w:p>
        </w:tc>
        <w:tc>
          <w:tcPr>
            <w:tcW w:w="0" w:type="auto"/>
            <w:hideMark/>
          </w:tcPr>
          <w:p w14:paraId="5568FEBE"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23,39%</w:t>
            </w:r>
          </w:p>
        </w:tc>
        <w:tc>
          <w:tcPr>
            <w:tcW w:w="0" w:type="auto"/>
            <w:hideMark/>
          </w:tcPr>
          <w:p w14:paraId="3801A7A0"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4,03%</w:t>
            </w:r>
          </w:p>
        </w:tc>
        <w:tc>
          <w:tcPr>
            <w:tcW w:w="0" w:type="auto"/>
            <w:hideMark/>
          </w:tcPr>
          <w:p w14:paraId="32886E7B"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1,61%</w:t>
            </w:r>
          </w:p>
        </w:tc>
        <w:tc>
          <w:tcPr>
            <w:tcW w:w="0" w:type="auto"/>
            <w:hideMark/>
          </w:tcPr>
          <w:p w14:paraId="370337DB" w14:textId="77777777" w:rsidR="003A29D0" w:rsidRPr="0012738D" w:rsidRDefault="003A29D0" w:rsidP="006D5861">
            <w:pPr>
              <w:spacing w:after="0" w:line="240" w:lineRule="auto"/>
              <w:jc w:val="right"/>
              <w:rPr>
                <w:rFonts w:ascii="Calibri" w:eastAsia="Times New Roman" w:hAnsi="Calibri" w:cs="Calibri"/>
                <w:sz w:val="18"/>
                <w:szCs w:val="18"/>
                <w:lang w:eastAsia="es-CO"/>
              </w:rPr>
            </w:pPr>
            <w:r w:rsidRPr="0012738D">
              <w:rPr>
                <w:rFonts w:ascii="Calibri" w:eastAsia="Times New Roman" w:hAnsi="Calibri" w:cs="Calibri"/>
                <w:sz w:val="18"/>
                <w:szCs w:val="18"/>
                <w:lang w:eastAsia="es-CO"/>
              </w:rPr>
              <w:t>0,81%</w:t>
            </w:r>
          </w:p>
        </w:tc>
      </w:tr>
    </w:tbl>
    <w:p w14:paraId="3A5BF9BE" w14:textId="77777777" w:rsidR="003A29D0" w:rsidRDefault="003A29D0" w:rsidP="006D5861">
      <w:pPr>
        <w:spacing w:line="240" w:lineRule="auto"/>
        <w:ind w:left="284" w:hanging="284"/>
      </w:pPr>
    </w:p>
    <w:p w14:paraId="7E8222AE" w14:textId="77777777" w:rsidR="003A29D0" w:rsidRDefault="003A29D0" w:rsidP="006D5861">
      <w:pPr>
        <w:spacing w:line="240" w:lineRule="auto"/>
      </w:pPr>
      <w:r w:rsidRPr="00E71F8B">
        <w:rPr>
          <w:b/>
          <w:bCs/>
        </w:rPr>
        <w:t>Análisis</w:t>
      </w:r>
      <w:r>
        <w:t>:</w:t>
      </w:r>
    </w:p>
    <w:p w14:paraId="16C885CE" w14:textId="067EBB21" w:rsidR="00D9485C" w:rsidRPr="009A4981" w:rsidRDefault="00A23073" w:rsidP="006D5861">
      <w:pPr>
        <w:spacing w:line="240" w:lineRule="auto"/>
      </w:pPr>
      <w:r>
        <w:t xml:space="preserve">En el resultado se puede observar que los estudiantes </w:t>
      </w:r>
      <w:r w:rsidR="00271CD9">
        <w:t xml:space="preserve">con tipo de documento C.C. </w:t>
      </w:r>
      <w:r w:rsidR="00C103C6">
        <w:t xml:space="preserve">califican en su mayoría con </w:t>
      </w:r>
      <w:r w:rsidR="00217E56">
        <w:t>93,45%</w:t>
      </w:r>
      <w:r w:rsidR="00C103C6">
        <w:t xml:space="preserve"> ingles básico (A- y A1), en comparación a los </w:t>
      </w:r>
      <w:r w:rsidR="00217E56">
        <w:t xml:space="preserve">estudiantes </w:t>
      </w:r>
      <w:r w:rsidR="00361A60">
        <w:t>con tipo de documento T.I. con</w:t>
      </w:r>
      <w:r w:rsidR="00217E56">
        <w:t xml:space="preserve"> 77,13%</w:t>
      </w:r>
      <w:r w:rsidR="00361A60">
        <w:t xml:space="preserve"> en nivel básico. </w:t>
      </w:r>
    </w:p>
    <w:p w14:paraId="3C8EBDB4" w14:textId="3FCCF08C" w:rsidR="003A29D0" w:rsidRDefault="003A29D0" w:rsidP="00B56210">
      <w:pPr>
        <w:spacing w:line="240" w:lineRule="auto"/>
      </w:pPr>
      <w:r w:rsidRPr="00B56210">
        <w:t xml:space="preserve">Tabla de resultados en porcentajes </w:t>
      </w:r>
      <w:r w:rsidR="00E73C31" w:rsidRPr="00B56210">
        <w:t xml:space="preserve">con referencia </w:t>
      </w:r>
      <w:r w:rsidRPr="00B56210">
        <w:t xml:space="preserve">al resultado </w:t>
      </w:r>
      <w:r w:rsidR="00E73C31" w:rsidRPr="00B56210">
        <w:t xml:space="preserve">11, </w:t>
      </w:r>
      <w:r w:rsidRPr="00B56210">
        <w:t>puntajes por genero de estudiante</w:t>
      </w:r>
      <w:r>
        <w:t xml:space="preserve">. </w:t>
      </w:r>
    </w:p>
    <w:p w14:paraId="3D6AFFD3" w14:textId="77777777" w:rsidR="00B56210" w:rsidRDefault="00B56210" w:rsidP="00B56210">
      <w:pPr>
        <w:spacing w:line="240" w:lineRule="auto"/>
      </w:pPr>
    </w:p>
    <w:p w14:paraId="0D36F89F" w14:textId="6756B905" w:rsidR="00B56210" w:rsidRPr="00B56210" w:rsidRDefault="00B56210" w:rsidP="00B56210">
      <w:pPr>
        <w:pStyle w:val="Descripcin"/>
        <w:jc w:val="center"/>
        <w:rPr>
          <w:color w:val="auto"/>
          <w:sz w:val="24"/>
          <w:szCs w:val="24"/>
        </w:rPr>
      </w:pPr>
      <w:bookmarkStart w:id="156" w:name="_Toc151316133"/>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15</w:t>
      </w:r>
      <w:r w:rsidRPr="00B56210">
        <w:rPr>
          <w:color w:val="auto"/>
          <w:sz w:val="24"/>
          <w:szCs w:val="24"/>
        </w:rPr>
        <w:fldChar w:fldCharType="end"/>
      </w:r>
      <w:r w:rsidRPr="00B56210">
        <w:rPr>
          <w:color w:val="auto"/>
          <w:sz w:val="24"/>
          <w:szCs w:val="24"/>
        </w:rPr>
        <w:t xml:space="preserve">. </w:t>
      </w:r>
      <w:r>
        <w:rPr>
          <w:color w:val="auto"/>
          <w:sz w:val="24"/>
          <w:szCs w:val="24"/>
        </w:rPr>
        <w:t>Porcentajes</w:t>
      </w:r>
      <w:r w:rsidRPr="00B56210">
        <w:rPr>
          <w:color w:val="auto"/>
          <w:sz w:val="24"/>
          <w:szCs w:val="24"/>
        </w:rPr>
        <w:t xml:space="preserve"> por genero de estudiante</w:t>
      </w:r>
      <w:bookmarkEnd w:id="156"/>
    </w:p>
    <w:tbl>
      <w:tblPr>
        <w:tblStyle w:val="Tablaconcuadrcula"/>
        <w:tblW w:w="0" w:type="auto"/>
        <w:tblLook w:val="04A0" w:firstRow="1" w:lastRow="0" w:firstColumn="1" w:lastColumn="0" w:noHBand="0" w:noVBand="1"/>
      </w:tblPr>
      <w:tblGrid>
        <w:gridCol w:w="2166"/>
        <w:gridCol w:w="1508"/>
        <w:gridCol w:w="1599"/>
        <w:gridCol w:w="1599"/>
        <w:gridCol w:w="1845"/>
      </w:tblGrid>
      <w:tr w:rsidR="003A29D0" w:rsidRPr="00AC62DA" w14:paraId="40CDCDCE" w14:textId="77777777" w:rsidTr="005D4AB7">
        <w:trPr>
          <w:trHeight w:val="20"/>
        </w:trPr>
        <w:tc>
          <w:tcPr>
            <w:tcW w:w="0" w:type="auto"/>
            <w:shd w:val="clear" w:color="auto" w:fill="DAEEF3" w:themeFill="accent5" w:themeFillTint="33"/>
            <w:hideMark/>
          </w:tcPr>
          <w:p w14:paraId="7E48C744"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 xml:space="preserve">Genero estudiante </w:t>
            </w:r>
          </w:p>
        </w:tc>
        <w:tc>
          <w:tcPr>
            <w:tcW w:w="0" w:type="auto"/>
            <w:gridSpan w:val="4"/>
            <w:shd w:val="clear" w:color="auto" w:fill="DAEEF3" w:themeFill="accent5" w:themeFillTint="33"/>
            <w:hideMark/>
          </w:tcPr>
          <w:p w14:paraId="49118951" w14:textId="77777777" w:rsidR="003A29D0" w:rsidRPr="00AC62DA" w:rsidRDefault="003A29D0" w:rsidP="006D5861">
            <w:pPr>
              <w:spacing w:after="0" w:line="240" w:lineRule="auto"/>
              <w:jc w:val="center"/>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F</w:t>
            </w:r>
          </w:p>
        </w:tc>
      </w:tr>
      <w:tr w:rsidR="003A29D0" w:rsidRPr="00AC62DA" w14:paraId="5591D8AC" w14:textId="77777777" w:rsidTr="005D4AB7">
        <w:trPr>
          <w:trHeight w:val="20"/>
        </w:trPr>
        <w:tc>
          <w:tcPr>
            <w:tcW w:w="0" w:type="auto"/>
            <w:shd w:val="clear" w:color="auto" w:fill="DAEEF3" w:themeFill="accent5" w:themeFillTint="33"/>
            <w:hideMark/>
          </w:tcPr>
          <w:p w14:paraId="325D2876"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3AE5FB6D"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23EB6628"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18BAD30B"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523EFD8D"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Porcentaje 76 a 100</w:t>
            </w:r>
          </w:p>
        </w:tc>
      </w:tr>
      <w:tr w:rsidR="003A29D0" w:rsidRPr="00AC62DA" w14:paraId="385D3655" w14:textId="77777777" w:rsidTr="00E73C31">
        <w:trPr>
          <w:trHeight w:val="20"/>
        </w:trPr>
        <w:tc>
          <w:tcPr>
            <w:tcW w:w="0" w:type="auto"/>
            <w:hideMark/>
          </w:tcPr>
          <w:p w14:paraId="57321F24"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Puntaje matemáticas</w:t>
            </w:r>
          </w:p>
        </w:tc>
        <w:tc>
          <w:tcPr>
            <w:tcW w:w="0" w:type="auto"/>
            <w:hideMark/>
          </w:tcPr>
          <w:p w14:paraId="38E18E0E"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1,89%</w:t>
            </w:r>
          </w:p>
        </w:tc>
        <w:tc>
          <w:tcPr>
            <w:tcW w:w="0" w:type="auto"/>
            <w:hideMark/>
          </w:tcPr>
          <w:p w14:paraId="40139118"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58,38%</w:t>
            </w:r>
          </w:p>
        </w:tc>
        <w:tc>
          <w:tcPr>
            <w:tcW w:w="0" w:type="auto"/>
            <w:hideMark/>
          </w:tcPr>
          <w:p w14:paraId="49B20FAC"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38,38%</w:t>
            </w:r>
          </w:p>
        </w:tc>
        <w:tc>
          <w:tcPr>
            <w:tcW w:w="1845" w:type="dxa"/>
            <w:hideMark/>
          </w:tcPr>
          <w:p w14:paraId="4F101E0A"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1,35%</w:t>
            </w:r>
          </w:p>
        </w:tc>
      </w:tr>
      <w:tr w:rsidR="003A29D0" w:rsidRPr="00AC62DA" w14:paraId="31C6486C" w14:textId="77777777" w:rsidTr="00E73C31">
        <w:trPr>
          <w:trHeight w:val="20"/>
        </w:trPr>
        <w:tc>
          <w:tcPr>
            <w:tcW w:w="0" w:type="auto"/>
            <w:hideMark/>
          </w:tcPr>
          <w:p w14:paraId="6AFA2668"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Puntaje lectura crítica</w:t>
            </w:r>
          </w:p>
        </w:tc>
        <w:tc>
          <w:tcPr>
            <w:tcW w:w="0" w:type="auto"/>
            <w:hideMark/>
          </w:tcPr>
          <w:p w14:paraId="19A04138"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36,04%</w:t>
            </w:r>
          </w:p>
        </w:tc>
        <w:tc>
          <w:tcPr>
            <w:tcW w:w="0" w:type="auto"/>
            <w:hideMark/>
          </w:tcPr>
          <w:p w14:paraId="33F2C84D"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28,18%</w:t>
            </w:r>
          </w:p>
        </w:tc>
        <w:tc>
          <w:tcPr>
            <w:tcW w:w="0" w:type="auto"/>
            <w:hideMark/>
          </w:tcPr>
          <w:p w14:paraId="03FB0C57"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35,23%</w:t>
            </w:r>
          </w:p>
        </w:tc>
        <w:tc>
          <w:tcPr>
            <w:tcW w:w="1845" w:type="dxa"/>
            <w:hideMark/>
          </w:tcPr>
          <w:p w14:paraId="51151B54"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0,54%</w:t>
            </w:r>
          </w:p>
        </w:tc>
      </w:tr>
      <w:tr w:rsidR="003A29D0" w:rsidRPr="00AC62DA" w14:paraId="250564B7" w14:textId="77777777" w:rsidTr="00E73C31">
        <w:trPr>
          <w:trHeight w:val="20"/>
        </w:trPr>
        <w:tc>
          <w:tcPr>
            <w:tcW w:w="0" w:type="auto"/>
            <w:hideMark/>
          </w:tcPr>
          <w:p w14:paraId="1ED52816"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Puntaje sociales</w:t>
            </w:r>
          </w:p>
        </w:tc>
        <w:tc>
          <w:tcPr>
            <w:tcW w:w="0" w:type="auto"/>
            <w:hideMark/>
          </w:tcPr>
          <w:p w14:paraId="726F8717"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0,54%</w:t>
            </w:r>
          </w:p>
        </w:tc>
        <w:tc>
          <w:tcPr>
            <w:tcW w:w="0" w:type="auto"/>
            <w:hideMark/>
          </w:tcPr>
          <w:p w14:paraId="3B9E78EA"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36,04%</w:t>
            </w:r>
          </w:p>
        </w:tc>
        <w:tc>
          <w:tcPr>
            <w:tcW w:w="0" w:type="auto"/>
            <w:hideMark/>
          </w:tcPr>
          <w:p w14:paraId="499170B7"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26,83%</w:t>
            </w:r>
          </w:p>
        </w:tc>
        <w:tc>
          <w:tcPr>
            <w:tcW w:w="1845" w:type="dxa"/>
            <w:hideMark/>
          </w:tcPr>
          <w:p w14:paraId="6B9DEFCC"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36,59%</w:t>
            </w:r>
          </w:p>
        </w:tc>
      </w:tr>
      <w:tr w:rsidR="003A29D0" w:rsidRPr="00AC62DA" w14:paraId="7DFB2EBA" w14:textId="77777777" w:rsidTr="00E73C31">
        <w:trPr>
          <w:trHeight w:val="20"/>
        </w:trPr>
        <w:tc>
          <w:tcPr>
            <w:tcW w:w="0" w:type="auto"/>
            <w:hideMark/>
          </w:tcPr>
          <w:p w14:paraId="5AF580D8"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Puntaje ciencias naturales</w:t>
            </w:r>
          </w:p>
        </w:tc>
        <w:tc>
          <w:tcPr>
            <w:tcW w:w="0" w:type="auto"/>
            <w:hideMark/>
          </w:tcPr>
          <w:p w14:paraId="175CB96F"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36,31%</w:t>
            </w:r>
          </w:p>
        </w:tc>
        <w:tc>
          <w:tcPr>
            <w:tcW w:w="0" w:type="auto"/>
            <w:hideMark/>
          </w:tcPr>
          <w:p w14:paraId="5B429E6E"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35,77%</w:t>
            </w:r>
          </w:p>
        </w:tc>
        <w:tc>
          <w:tcPr>
            <w:tcW w:w="0" w:type="auto"/>
            <w:hideMark/>
          </w:tcPr>
          <w:p w14:paraId="25C4CA43"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27,64%</w:t>
            </w:r>
          </w:p>
        </w:tc>
        <w:tc>
          <w:tcPr>
            <w:tcW w:w="1845" w:type="dxa"/>
            <w:hideMark/>
          </w:tcPr>
          <w:p w14:paraId="09904030"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0,27%</w:t>
            </w:r>
          </w:p>
        </w:tc>
      </w:tr>
      <w:tr w:rsidR="003A29D0" w:rsidRPr="00AC62DA" w14:paraId="15D9AE9B" w14:textId="77777777" w:rsidTr="005D4AB7">
        <w:trPr>
          <w:trHeight w:val="20"/>
        </w:trPr>
        <w:tc>
          <w:tcPr>
            <w:tcW w:w="0" w:type="auto"/>
            <w:shd w:val="clear" w:color="auto" w:fill="DAEEF3" w:themeFill="accent5" w:themeFillTint="33"/>
            <w:hideMark/>
          </w:tcPr>
          <w:p w14:paraId="283C85BD"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Genero estudiante</w:t>
            </w:r>
          </w:p>
        </w:tc>
        <w:tc>
          <w:tcPr>
            <w:tcW w:w="0" w:type="auto"/>
            <w:gridSpan w:val="4"/>
            <w:shd w:val="clear" w:color="auto" w:fill="DAEEF3" w:themeFill="accent5" w:themeFillTint="33"/>
            <w:hideMark/>
          </w:tcPr>
          <w:p w14:paraId="34E37A5A" w14:textId="77777777" w:rsidR="003A29D0" w:rsidRPr="00AC62DA" w:rsidRDefault="003A29D0" w:rsidP="006D5861">
            <w:pPr>
              <w:spacing w:after="0" w:line="240" w:lineRule="auto"/>
              <w:jc w:val="center"/>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M</w:t>
            </w:r>
          </w:p>
        </w:tc>
      </w:tr>
      <w:tr w:rsidR="003A29D0" w:rsidRPr="00AC62DA" w14:paraId="42080407" w14:textId="77777777" w:rsidTr="005D4AB7">
        <w:trPr>
          <w:trHeight w:val="20"/>
        </w:trPr>
        <w:tc>
          <w:tcPr>
            <w:tcW w:w="0" w:type="auto"/>
            <w:shd w:val="clear" w:color="auto" w:fill="DAEEF3" w:themeFill="accent5" w:themeFillTint="33"/>
            <w:hideMark/>
          </w:tcPr>
          <w:p w14:paraId="5B0C36F7"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7EA58695"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2F28EEB4"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505A2A82"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2E1DA321"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Porcentaje 76 a 100</w:t>
            </w:r>
          </w:p>
        </w:tc>
      </w:tr>
      <w:tr w:rsidR="003A29D0" w:rsidRPr="00AC62DA" w14:paraId="3A57916C" w14:textId="77777777" w:rsidTr="00E73C31">
        <w:trPr>
          <w:trHeight w:val="20"/>
        </w:trPr>
        <w:tc>
          <w:tcPr>
            <w:tcW w:w="0" w:type="auto"/>
            <w:hideMark/>
          </w:tcPr>
          <w:p w14:paraId="488F4E9E"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Puntaje matemáticas</w:t>
            </w:r>
          </w:p>
        </w:tc>
        <w:tc>
          <w:tcPr>
            <w:tcW w:w="0" w:type="auto"/>
            <w:hideMark/>
          </w:tcPr>
          <w:p w14:paraId="3CC7E794"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1,31%</w:t>
            </w:r>
          </w:p>
        </w:tc>
        <w:tc>
          <w:tcPr>
            <w:tcW w:w="0" w:type="auto"/>
            <w:hideMark/>
          </w:tcPr>
          <w:p w14:paraId="5C0BECFC"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47,39%</w:t>
            </w:r>
          </w:p>
        </w:tc>
        <w:tc>
          <w:tcPr>
            <w:tcW w:w="0" w:type="auto"/>
            <w:hideMark/>
          </w:tcPr>
          <w:p w14:paraId="508F5FAE"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48,69%</w:t>
            </w:r>
          </w:p>
        </w:tc>
        <w:tc>
          <w:tcPr>
            <w:tcW w:w="1845" w:type="dxa"/>
            <w:hideMark/>
          </w:tcPr>
          <w:p w14:paraId="275671C6"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2,61%</w:t>
            </w:r>
          </w:p>
        </w:tc>
      </w:tr>
      <w:tr w:rsidR="003A29D0" w:rsidRPr="00AC62DA" w14:paraId="1A83EAB5" w14:textId="77777777" w:rsidTr="00E73C31">
        <w:trPr>
          <w:trHeight w:val="20"/>
        </w:trPr>
        <w:tc>
          <w:tcPr>
            <w:tcW w:w="0" w:type="auto"/>
            <w:hideMark/>
          </w:tcPr>
          <w:p w14:paraId="4C72A391"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lastRenderedPageBreak/>
              <w:t>Puntaje lectura crítica</w:t>
            </w:r>
          </w:p>
        </w:tc>
        <w:tc>
          <w:tcPr>
            <w:tcW w:w="0" w:type="auto"/>
            <w:hideMark/>
          </w:tcPr>
          <w:p w14:paraId="64F9C884"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35,62%</w:t>
            </w:r>
          </w:p>
        </w:tc>
        <w:tc>
          <w:tcPr>
            <w:tcW w:w="0" w:type="auto"/>
            <w:hideMark/>
          </w:tcPr>
          <w:p w14:paraId="5D8E5DCC"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27,78%</w:t>
            </w:r>
          </w:p>
        </w:tc>
        <w:tc>
          <w:tcPr>
            <w:tcW w:w="0" w:type="auto"/>
            <w:hideMark/>
          </w:tcPr>
          <w:p w14:paraId="39B13FE3"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35,95%</w:t>
            </w:r>
          </w:p>
        </w:tc>
        <w:tc>
          <w:tcPr>
            <w:tcW w:w="1845" w:type="dxa"/>
            <w:hideMark/>
          </w:tcPr>
          <w:p w14:paraId="5FECCD11"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0,65%</w:t>
            </w:r>
          </w:p>
        </w:tc>
      </w:tr>
      <w:tr w:rsidR="003A29D0" w:rsidRPr="00AC62DA" w14:paraId="75A027BB" w14:textId="77777777" w:rsidTr="00E73C31">
        <w:trPr>
          <w:trHeight w:val="20"/>
        </w:trPr>
        <w:tc>
          <w:tcPr>
            <w:tcW w:w="0" w:type="auto"/>
            <w:hideMark/>
          </w:tcPr>
          <w:p w14:paraId="51CFD9F3"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Puntaje sociales</w:t>
            </w:r>
          </w:p>
        </w:tc>
        <w:tc>
          <w:tcPr>
            <w:tcW w:w="0" w:type="auto"/>
            <w:hideMark/>
          </w:tcPr>
          <w:p w14:paraId="2DE921F6"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0,65%</w:t>
            </w:r>
          </w:p>
        </w:tc>
        <w:tc>
          <w:tcPr>
            <w:tcW w:w="0" w:type="auto"/>
            <w:hideMark/>
          </w:tcPr>
          <w:p w14:paraId="63C8964F"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33,66%</w:t>
            </w:r>
          </w:p>
        </w:tc>
        <w:tc>
          <w:tcPr>
            <w:tcW w:w="0" w:type="auto"/>
            <w:hideMark/>
          </w:tcPr>
          <w:p w14:paraId="213B3A87"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29,41%</w:t>
            </w:r>
          </w:p>
        </w:tc>
        <w:tc>
          <w:tcPr>
            <w:tcW w:w="1845" w:type="dxa"/>
            <w:hideMark/>
          </w:tcPr>
          <w:p w14:paraId="7841211C"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36,27%</w:t>
            </w:r>
          </w:p>
        </w:tc>
      </w:tr>
      <w:tr w:rsidR="003A29D0" w:rsidRPr="00AC62DA" w14:paraId="309B1303" w14:textId="77777777" w:rsidTr="00E73C31">
        <w:trPr>
          <w:trHeight w:val="20"/>
        </w:trPr>
        <w:tc>
          <w:tcPr>
            <w:tcW w:w="0" w:type="auto"/>
            <w:hideMark/>
          </w:tcPr>
          <w:p w14:paraId="1C2114D1" w14:textId="77777777" w:rsidR="003A29D0" w:rsidRPr="00AC62DA" w:rsidRDefault="003A29D0" w:rsidP="006D5861">
            <w:pPr>
              <w:spacing w:after="0" w:line="240" w:lineRule="auto"/>
              <w:jc w:val="left"/>
              <w:rPr>
                <w:rFonts w:asciiTheme="minorHAnsi" w:eastAsia="Times New Roman" w:hAnsiTheme="minorHAnsi" w:cstheme="minorHAnsi"/>
                <w:b/>
                <w:bCs/>
                <w:sz w:val="18"/>
                <w:szCs w:val="18"/>
                <w:lang w:eastAsia="es-CO"/>
              </w:rPr>
            </w:pPr>
            <w:r w:rsidRPr="00AC62DA">
              <w:rPr>
                <w:rFonts w:asciiTheme="minorHAnsi" w:eastAsia="Times New Roman" w:hAnsiTheme="minorHAnsi" w:cstheme="minorHAnsi"/>
                <w:b/>
                <w:bCs/>
                <w:sz w:val="18"/>
                <w:szCs w:val="18"/>
                <w:lang w:eastAsia="es-CO"/>
              </w:rPr>
              <w:t>Puntaje ciencias naturales</w:t>
            </w:r>
          </w:p>
        </w:tc>
        <w:tc>
          <w:tcPr>
            <w:tcW w:w="0" w:type="auto"/>
            <w:hideMark/>
          </w:tcPr>
          <w:p w14:paraId="3C284E59"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35,62%</w:t>
            </w:r>
          </w:p>
        </w:tc>
        <w:tc>
          <w:tcPr>
            <w:tcW w:w="0" w:type="auto"/>
            <w:hideMark/>
          </w:tcPr>
          <w:p w14:paraId="71527D8D"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30,72%</w:t>
            </w:r>
          </w:p>
        </w:tc>
        <w:tc>
          <w:tcPr>
            <w:tcW w:w="0" w:type="auto"/>
            <w:hideMark/>
          </w:tcPr>
          <w:p w14:paraId="04A78688"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32,68%</w:t>
            </w:r>
          </w:p>
        </w:tc>
        <w:tc>
          <w:tcPr>
            <w:tcW w:w="1845" w:type="dxa"/>
            <w:hideMark/>
          </w:tcPr>
          <w:p w14:paraId="29E0D012" w14:textId="77777777" w:rsidR="003A29D0" w:rsidRPr="00AC62DA" w:rsidRDefault="003A29D0" w:rsidP="006D5861">
            <w:pPr>
              <w:spacing w:after="0" w:line="240" w:lineRule="auto"/>
              <w:jc w:val="right"/>
              <w:rPr>
                <w:rFonts w:asciiTheme="minorHAnsi" w:eastAsia="Times New Roman" w:hAnsiTheme="minorHAnsi" w:cstheme="minorHAnsi"/>
                <w:sz w:val="18"/>
                <w:szCs w:val="18"/>
                <w:lang w:eastAsia="es-CO"/>
              </w:rPr>
            </w:pPr>
            <w:r w:rsidRPr="00AC62DA">
              <w:rPr>
                <w:rFonts w:asciiTheme="minorHAnsi" w:eastAsia="Times New Roman" w:hAnsiTheme="minorHAnsi" w:cstheme="minorHAnsi"/>
                <w:sz w:val="18"/>
                <w:szCs w:val="18"/>
                <w:lang w:eastAsia="es-CO"/>
              </w:rPr>
              <w:t>0,98%</w:t>
            </w:r>
          </w:p>
        </w:tc>
      </w:tr>
    </w:tbl>
    <w:p w14:paraId="674B5510" w14:textId="77777777" w:rsidR="00E73C31" w:rsidRDefault="00E73C31" w:rsidP="006D5861">
      <w:pPr>
        <w:spacing w:line="240" w:lineRule="auto"/>
        <w:rPr>
          <w:b/>
          <w:bCs/>
        </w:rPr>
      </w:pPr>
    </w:p>
    <w:p w14:paraId="50329837" w14:textId="4D5F97B2" w:rsidR="003A29D0" w:rsidRDefault="003A29D0" w:rsidP="006D5861">
      <w:pPr>
        <w:spacing w:line="240" w:lineRule="auto"/>
      </w:pPr>
      <w:r w:rsidRPr="00E71F8B">
        <w:rPr>
          <w:b/>
          <w:bCs/>
        </w:rPr>
        <w:t>Análisis</w:t>
      </w:r>
      <w:r>
        <w:t>:</w:t>
      </w:r>
    </w:p>
    <w:p w14:paraId="682B138A" w14:textId="431069EC" w:rsidR="003A29D0" w:rsidRDefault="00ED7A44" w:rsidP="006D5861">
      <w:pPr>
        <w:spacing w:after="200" w:line="240" w:lineRule="auto"/>
        <w:rPr>
          <w:rFonts w:cs="Arial"/>
        </w:rPr>
      </w:pPr>
      <w:r>
        <w:rPr>
          <w:rFonts w:cs="Arial"/>
        </w:rPr>
        <w:t>Se ded</w:t>
      </w:r>
      <w:r w:rsidR="00C3124F">
        <w:rPr>
          <w:rFonts w:cs="Arial"/>
        </w:rPr>
        <w:t xml:space="preserve">uce que </w:t>
      </w:r>
      <w:r w:rsidR="00D710C3">
        <w:rPr>
          <w:rFonts w:cs="Arial"/>
        </w:rPr>
        <w:t>los resultados de las pruebas son</w:t>
      </w:r>
      <w:r w:rsidR="00C3124F">
        <w:rPr>
          <w:rFonts w:cs="Arial"/>
        </w:rPr>
        <w:t xml:space="preserve"> muy </w:t>
      </w:r>
      <w:r w:rsidR="00D710C3">
        <w:rPr>
          <w:rFonts w:cs="Arial"/>
        </w:rPr>
        <w:t>similares</w:t>
      </w:r>
      <w:r w:rsidR="00C3124F">
        <w:rPr>
          <w:rFonts w:cs="Arial"/>
        </w:rPr>
        <w:t xml:space="preserve">, teniendo en cuenta el </w:t>
      </w:r>
      <w:r w:rsidR="00C551E3">
        <w:rPr>
          <w:rFonts w:cs="Arial"/>
        </w:rPr>
        <w:t>género</w:t>
      </w:r>
      <w:r w:rsidR="00C3124F">
        <w:rPr>
          <w:rFonts w:cs="Arial"/>
        </w:rPr>
        <w:t xml:space="preserve"> de los estudiantes</w:t>
      </w:r>
      <w:r w:rsidR="00C551E3">
        <w:rPr>
          <w:rFonts w:cs="Arial"/>
        </w:rPr>
        <w:t xml:space="preserve"> y el puntaje de cero a cincuenta</w:t>
      </w:r>
      <w:r w:rsidR="00C3124F">
        <w:rPr>
          <w:rFonts w:cs="Arial"/>
        </w:rPr>
        <w:t xml:space="preserve">, dado que </w:t>
      </w:r>
      <w:r w:rsidR="008035F2">
        <w:rPr>
          <w:rFonts w:cs="Arial"/>
        </w:rPr>
        <w:t xml:space="preserve">los </w:t>
      </w:r>
      <w:r w:rsidR="00D710C3">
        <w:rPr>
          <w:rFonts w:cs="Arial"/>
        </w:rPr>
        <w:t>estudiantes</w:t>
      </w:r>
      <w:r w:rsidR="008035F2">
        <w:rPr>
          <w:rFonts w:cs="Arial"/>
        </w:rPr>
        <w:t xml:space="preserve"> de </w:t>
      </w:r>
      <w:r w:rsidR="00227CEA">
        <w:rPr>
          <w:rFonts w:cs="Arial"/>
        </w:rPr>
        <w:t>género</w:t>
      </w:r>
      <w:r w:rsidR="008035F2">
        <w:rPr>
          <w:rFonts w:cs="Arial"/>
        </w:rPr>
        <w:t xml:space="preserve"> femenino registran</w:t>
      </w:r>
      <w:r w:rsidR="00B30E8B">
        <w:rPr>
          <w:rFonts w:cs="Arial"/>
        </w:rPr>
        <w:t xml:space="preserve"> </w:t>
      </w:r>
      <w:r w:rsidR="00227CEA">
        <w:rPr>
          <w:rFonts w:cs="Arial"/>
        </w:rPr>
        <w:t>60,27%</w:t>
      </w:r>
      <w:r w:rsidR="008035F2">
        <w:rPr>
          <w:rFonts w:cs="Arial"/>
        </w:rPr>
        <w:t xml:space="preserve"> en matemáticas, </w:t>
      </w:r>
      <w:r w:rsidR="00227CEA">
        <w:rPr>
          <w:rFonts w:cs="Arial"/>
        </w:rPr>
        <w:t xml:space="preserve">64,58% </w:t>
      </w:r>
      <w:r w:rsidR="008035F2">
        <w:rPr>
          <w:rFonts w:cs="Arial"/>
        </w:rPr>
        <w:t xml:space="preserve">en lectura critica, </w:t>
      </w:r>
      <w:r w:rsidR="00227CEA">
        <w:rPr>
          <w:rFonts w:cs="Arial"/>
        </w:rPr>
        <w:t xml:space="preserve">36,58% </w:t>
      </w:r>
      <w:r w:rsidR="008035F2">
        <w:rPr>
          <w:rFonts w:cs="Arial"/>
        </w:rPr>
        <w:t xml:space="preserve">sociales y </w:t>
      </w:r>
      <w:r w:rsidR="00227CEA">
        <w:rPr>
          <w:rFonts w:cs="Arial"/>
        </w:rPr>
        <w:t xml:space="preserve">72,08% </w:t>
      </w:r>
      <w:r w:rsidR="008035F2">
        <w:rPr>
          <w:rFonts w:cs="Arial"/>
        </w:rPr>
        <w:t>ciencias naturales, en compara</w:t>
      </w:r>
      <w:r w:rsidR="00D710C3">
        <w:rPr>
          <w:rFonts w:cs="Arial"/>
        </w:rPr>
        <w:t>ción</w:t>
      </w:r>
      <w:r w:rsidR="008035F2">
        <w:rPr>
          <w:rFonts w:cs="Arial"/>
        </w:rPr>
        <w:t xml:space="preserve"> con los resultados de los estudiantes de </w:t>
      </w:r>
      <w:r w:rsidR="00B56210">
        <w:rPr>
          <w:rFonts w:cs="Arial"/>
        </w:rPr>
        <w:t>género</w:t>
      </w:r>
      <w:r w:rsidR="008035F2">
        <w:rPr>
          <w:rFonts w:cs="Arial"/>
        </w:rPr>
        <w:t xml:space="preserve"> masculino </w:t>
      </w:r>
      <w:r w:rsidR="00227CEA">
        <w:rPr>
          <w:rFonts w:cs="Arial"/>
        </w:rPr>
        <w:t xml:space="preserve">48,7% en matemáticas, </w:t>
      </w:r>
      <w:r w:rsidR="0001036D">
        <w:rPr>
          <w:rFonts w:cs="Arial"/>
        </w:rPr>
        <w:t>63,4</w:t>
      </w:r>
      <w:r w:rsidR="00227CEA">
        <w:rPr>
          <w:rFonts w:cs="Arial"/>
        </w:rPr>
        <w:t xml:space="preserve">% en lectura critica, </w:t>
      </w:r>
      <w:r w:rsidR="0001036D">
        <w:rPr>
          <w:rFonts w:cs="Arial"/>
        </w:rPr>
        <w:t>34,01</w:t>
      </w:r>
      <w:r w:rsidR="00227CEA">
        <w:rPr>
          <w:rFonts w:cs="Arial"/>
        </w:rPr>
        <w:t xml:space="preserve">% sociales y </w:t>
      </w:r>
      <w:r w:rsidR="0001036D">
        <w:rPr>
          <w:rFonts w:cs="Arial"/>
        </w:rPr>
        <w:t>66,34</w:t>
      </w:r>
      <w:r w:rsidR="00227CEA">
        <w:rPr>
          <w:rFonts w:cs="Arial"/>
        </w:rPr>
        <w:t>% ciencias naturales</w:t>
      </w:r>
      <w:r w:rsidR="00C551E3">
        <w:rPr>
          <w:rFonts w:cs="Arial"/>
        </w:rPr>
        <w:t>.</w:t>
      </w:r>
    </w:p>
    <w:p w14:paraId="5A955B09" w14:textId="29A03B40" w:rsidR="003A29D0" w:rsidRDefault="003A29D0" w:rsidP="00B56210">
      <w:pPr>
        <w:spacing w:line="240" w:lineRule="auto"/>
      </w:pPr>
      <w:r>
        <w:t xml:space="preserve">Tabla de resultados en </w:t>
      </w:r>
      <w:r w:rsidRPr="00B56210">
        <w:t>porcentajes</w:t>
      </w:r>
      <w:r>
        <w:t xml:space="preserve"> </w:t>
      </w:r>
      <w:r w:rsidR="00C551E3">
        <w:t xml:space="preserve">con respecto </w:t>
      </w:r>
      <w:r>
        <w:t>al resultado 11</w:t>
      </w:r>
      <w:r w:rsidR="00C551E3">
        <w:t xml:space="preserve">, </w:t>
      </w:r>
      <w:r>
        <w:t xml:space="preserve">puntajes por genero de estudiante – Ingles. </w:t>
      </w:r>
    </w:p>
    <w:p w14:paraId="133DE67A" w14:textId="77777777" w:rsidR="00B56210" w:rsidRDefault="00B56210" w:rsidP="00B56210">
      <w:pPr>
        <w:spacing w:line="240" w:lineRule="auto"/>
      </w:pPr>
    </w:p>
    <w:p w14:paraId="7888F818" w14:textId="1C789D1F" w:rsidR="00B56210" w:rsidRPr="00B56210" w:rsidRDefault="00B56210" w:rsidP="00B56210">
      <w:pPr>
        <w:pStyle w:val="Descripcin"/>
        <w:jc w:val="center"/>
        <w:rPr>
          <w:color w:val="auto"/>
          <w:sz w:val="24"/>
          <w:szCs w:val="24"/>
        </w:rPr>
      </w:pPr>
      <w:bookmarkStart w:id="157" w:name="_Toc151316134"/>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16</w:t>
      </w:r>
      <w:r w:rsidRPr="00B56210">
        <w:rPr>
          <w:color w:val="auto"/>
          <w:sz w:val="24"/>
          <w:szCs w:val="24"/>
        </w:rPr>
        <w:fldChar w:fldCharType="end"/>
      </w:r>
      <w:r w:rsidRPr="00B56210">
        <w:rPr>
          <w:color w:val="auto"/>
          <w:sz w:val="24"/>
          <w:szCs w:val="24"/>
        </w:rPr>
        <w:t xml:space="preserve">. </w:t>
      </w:r>
      <w:r>
        <w:rPr>
          <w:color w:val="auto"/>
          <w:sz w:val="24"/>
          <w:szCs w:val="24"/>
        </w:rPr>
        <w:t>Porcentajes</w:t>
      </w:r>
      <w:r w:rsidRPr="00B56210">
        <w:rPr>
          <w:color w:val="auto"/>
          <w:sz w:val="24"/>
          <w:szCs w:val="24"/>
        </w:rPr>
        <w:t xml:space="preserve"> por genero de estudiante – Ingles</w:t>
      </w:r>
      <w:bookmarkEnd w:id="157"/>
    </w:p>
    <w:tbl>
      <w:tblPr>
        <w:tblStyle w:val="Tablaconcuadrcula"/>
        <w:tblW w:w="0" w:type="auto"/>
        <w:jc w:val="center"/>
        <w:tblLook w:val="04A0" w:firstRow="1" w:lastRow="0" w:firstColumn="1" w:lastColumn="0" w:noHBand="0" w:noVBand="1"/>
      </w:tblPr>
      <w:tblGrid>
        <w:gridCol w:w="1611"/>
        <w:gridCol w:w="1228"/>
        <w:gridCol w:w="1264"/>
        <w:gridCol w:w="1264"/>
        <w:gridCol w:w="1256"/>
        <w:gridCol w:w="1255"/>
      </w:tblGrid>
      <w:tr w:rsidR="003A29D0" w:rsidRPr="004F0385" w14:paraId="0573BF10" w14:textId="77777777" w:rsidTr="005D4AB7">
        <w:trPr>
          <w:trHeight w:val="20"/>
          <w:jc w:val="center"/>
        </w:trPr>
        <w:tc>
          <w:tcPr>
            <w:tcW w:w="0" w:type="auto"/>
            <w:shd w:val="clear" w:color="auto" w:fill="DAEEF3" w:themeFill="accent5" w:themeFillTint="33"/>
            <w:hideMark/>
          </w:tcPr>
          <w:p w14:paraId="561C9688"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Genero estudiante</w:t>
            </w:r>
          </w:p>
        </w:tc>
        <w:tc>
          <w:tcPr>
            <w:tcW w:w="0" w:type="auto"/>
            <w:gridSpan w:val="5"/>
            <w:shd w:val="clear" w:color="auto" w:fill="DAEEF3" w:themeFill="accent5" w:themeFillTint="33"/>
            <w:hideMark/>
          </w:tcPr>
          <w:p w14:paraId="21C7B4E7" w14:textId="77777777" w:rsidR="003A29D0" w:rsidRPr="005B1CCF" w:rsidRDefault="003A29D0" w:rsidP="006D5861">
            <w:pPr>
              <w:spacing w:after="0" w:line="240" w:lineRule="auto"/>
              <w:jc w:val="center"/>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F</w:t>
            </w:r>
          </w:p>
        </w:tc>
      </w:tr>
      <w:tr w:rsidR="003A29D0" w:rsidRPr="004F0385" w14:paraId="371AACFA" w14:textId="77777777" w:rsidTr="005D4AB7">
        <w:trPr>
          <w:trHeight w:val="20"/>
          <w:jc w:val="center"/>
        </w:trPr>
        <w:tc>
          <w:tcPr>
            <w:tcW w:w="0" w:type="auto"/>
            <w:shd w:val="clear" w:color="auto" w:fill="DAEEF3" w:themeFill="accent5" w:themeFillTint="33"/>
            <w:hideMark/>
          </w:tcPr>
          <w:p w14:paraId="447584AE"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6B6FE611"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3EDA18BB"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4FF38FD4"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4DE1A64F"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64B60CEC"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B+</w:t>
            </w:r>
          </w:p>
        </w:tc>
      </w:tr>
      <w:tr w:rsidR="003A29D0" w:rsidRPr="004F0385" w14:paraId="4CEAA265" w14:textId="77777777" w:rsidTr="009A4981">
        <w:trPr>
          <w:trHeight w:val="20"/>
          <w:jc w:val="center"/>
        </w:trPr>
        <w:tc>
          <w:tcPr>
            <w:tcW w:w="0" w:type="auto"/>
            <w:hideMark/>
          </w:tcPr>
          <w:p w14:paraId="156AB43C"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Puntaje inglés</w:t>
            </w:r>
          </w:p>
        </w:tc>
        <w:tc>
          <w:tcPr>
            <w:tcW w:w="0" w:type="auto"/>
            <w:hideMark/>
          </w:tcPr>
          <w:p w14:paraId="39912B3A" w14:textId="151BBAF5"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51</w:t>
            </w:r>
            <w:r w:rsidR="0058223B">
              <w:rPr>
                <w:rFonts w:asciiTheme="minorHAnsi" w:eastAsia="Times New Roman" w:hAnsiTheme="minorHAnsi" w:cstheme="minorHAnsi"/>
                <w:sz w:val="18"/>
                <w:szCs w:val="18"/>
                <w:lang w:eastAsia="es-CO"/>
              </w:rPr>
              <w:t>,</w:t>
            </w:r>
            <w:r w:rsidR="00FF18C2">
              <w:rPr>
                <w:rFonts w:asciiTheme="minorHAnsi" w:eastAsia="Times New Roman" w:hAnsiTheme="minorHAnsi" w:cstheme="minorHAnsi"/>
                <w:sz w:val="18"/>
                <w:szCs w:val="18"/>
                <w:lang w:eastAsia="es-CO"/>
              </w:rPr>
              <w:t>08</w:t>
            </w:r>
            <w:r w:rsidR="0058223B">
              <w:rPr>
                <w:rFonts w:asciiTheme="minorHAnsi" w:eastAsia="Times New Roman" w:hAnsiTheme="minorHAnsi" w:cstheme="minorHAnsi"/>
                <w:sz w:val="18"/>
                <w:szCs w:val="18"/>
                <w:lang w:eastAsia="es-CO"/>
              </w:rPr>
              <w:t xml:space="preserve"> </w:t>
            </w:r>
            <w:r w:rsidR="00890554">
              <w:rPr>
                <w:rFonts w:asciiTheme="minorHAnsi" w:eastAsia="Times New Roman" w:hAnsiTheme="minorHAnsi" w:cstheme="minorHAnsi"/>
                <w:sz w:val="18"/>
                <w:szCs w:val="18"/>
                <w:lang w:eastAsia="es-CO"/>
              </w:rPr>
              <w:t>%</w:t>
            </w:r>
          </w:p>
        </w:tc>
        <w:tc>
          <w:tcPr>
            <w:tcW w:w="0" w:type="auto"/>
            <w:hideMark/>
          </w:tcPr>
          <w:p w14:paraId="11342A36" w14:textId="77777777"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30,54%</w:t>
            </w:r>
          </w:p>
        </w:tc>
        <w:tc>
          <w:tcPr>
            <w:tcW w:w="0" w:type="auto"/>
            <w:hideMark/>
          </w:tcPr>
          <w:p w14:paraId="194420CD" w14:textId="77777777"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10,54%</w:t>
            </w:r>
          </w:p>
        </w:tc>
        <w:tc>
          <w:tcPr>
            <w:tcW w:w="0" w:type="auto"/>
            <w:hideMark/>
          </w:tcPr>
          <w:p w14:paraId="65AB2160" w14:textId="77777777"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5,68%</w:t>
            </w:r>
          </w:p>
        </w:tc>
        <w:tc>
          <w:tcPr>
            <w:tcW w:w="0" w:type="auto"/>
            <w:hideMark/>
          </w:tcPr>
          <w:p w14:paraId="712C55F6" w14:textId="77777777"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2,16%</w:t>
            </w:r>
          </w:p>
        </w:tc>
      </w:tr>
      <w:tr w:rsidR="003A29D0" w:rsidRPr="004F0385" w14:paraId="3C2BA21A" w14:textId="77777777" w:rsidTr="005D4AB7">
        <w:trPr>
          <w:trHeight w:val="20"/>
          <w:jc w:val="center"/>
        </w:trPr>
        <w:tc>
          <w:tcPr>
            <w:tcW w:w="0" w:type="auto"/>
            <w:shd w:val="clear" w:color="auto" w:fill="DAEEF3" w:themeFill="accent5" w:themeFillTint="33"/>
            <w:hideMark/>
          </w:tcPr>
          <w:p w14:paraId="6064E969"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Genero estudiante</w:t>
            </w:r>
          </w:p>
        </w:tc>
        <w:tc>
          <w:tcPr>
            <w:tcW w:w="0" w:type="auto"/>
            <w:gridSpan w:val="5"/>
            <w:shd w:val="clear" w:color="auto" w:fill="DAEEF3" w:themeFill="accent5" w:themeFillTint="33"/>
            <w:hideMark/>
          </w:tcPr>
          <w:p w14:paraId="1A5B507E" w14:textId="77777777" w:rsidR="003A29D0" w:rsidRPr="005B1CCF" w:rsidRDefault="003A29D0" w:rsidP="006D5861">
            <w:pPr>
              <w:spacing w:after="0" w:line="240" w:lineRule="auto"/>
              <w:jc w:val="center"/>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M</w:t>
            </w:r>
          </w:p>
        </w:tc>
      </w:tr>
      <w:tr w:rsidR="003A29D0" w:rsidRPr="004F0385" w14:paraId="5791FFB8" w14:textId="77777777" w:rsidTr="005D4AB7">
        <w:trPr>
          <w:trHeight w:val="20"/>
          <w:jc w:val="center"/>
        </w:trPr>
        <w:tc>
          <w:tcPr>
            <w:tcW w:w="0" w:type="auto"/>
            <w:shd w:val="clear" w:color="auto" w:fill="DAEEF3" w:themeFill="accent5" w:themeFillTint="33"/>
            <w:hideMark/>
          </w:tcPr>
          <w:p w14:paraId="70F69F5A"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404C2CB7"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455C4D69"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01128253"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3E1E6113"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2E7EF537"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Porcentaje B+</w:t>
            </w:r>
          </w:p>
        </w:tc>
      </w:tr>
      <w:tr w:rsidR="003A29D0" w:rsidRPr="004F0385" w14:paraId="70149B43" w14:textId="77777777" w:rsidTr="009A4981">
        <w:trPr>
          <w:trHeight w:val="20"/>
          <w:jc w:val="center"/>
        </w:trPr>
        <w:tc>
          <w:tcPr>
            <w:tcW w:w="0" w:type="auto"/>
            <w:hideMark/>
          </w:tcPr>
          <w:p w14:paraId="170C0D4A" w14:textId="77777777" w:rsidR="003A29D0" w:rsidRPr="005B1CCF" w:rsidRDefault="003A29D0" w:rsidP="006D5861">
            <w:pPr>
              <w:spacing w:after="0" w:line="240" w:lineRule="auto"/>
              <w:jc w:val="left"/>
              <w:rPr>
                <w:rFonts w:asciiTheme="minorHAnsi" w:eastAsia="Times New Roman" w:hAnsiTheme="minorHAnsi" w:cstheme="minorHAnsi"/>
                <w:b/>
                <w:bCs/>
                <w:sz w:val="18"/>
                <w:szCs w:val="18"/>
                <w:lang w:eastAsia="es-CO"/>
              </w:rPr>
            </w:pPr>
            <w:r w:rsidRPr="005B1CCF">
              <w:rPr>
                <w:rFonts w:asciiTheme="minorHAnsi" w:eastAsia="Times New Roman" w:hAnsiTheme="minorHAnsi" w:cstheme="minorHAnsi"/>
                <w:b/>
                <w:bCs/>
                <w:sz w:val="18"/>
                <w:szCs w:val="18"/>
                <w:lang w:eastAsia="es-CO"/>
              </w:rPr>
              <w:t>Puntaje inglés</w:t>
            </w:r>
          </w:p>
        </w:tc>
        <w:tc>
          <w:tcPr>
            <w:tcW w:w="0" w:type="auto"/>
            <w:hideMark/>
          </w:tcPr>
          <w:p w14:paraId="44668262" w14:textId="77777777"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47,54%</w:t>
            </w:r>
          </w:p>
        </w:tc>
        <w:tc>
          <w:tcPr>
            <w:tcW w:w="0" w:type="auto"/>
            <w:hideMark/>
          </w:tcPr>
          <w:p w14:paraId="2BA4D3C7" w14:textId="77777777"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31,15%</w:t>
            </w:r>
          </w:p>
        </w:tc>
        <w:tc>
          <w:tcPr>
            <w:tcW w:w="0" w:type="auto"/>
            <w:hideMark/>
          </w:tcPr>
          <w:p w14:paraId="6D5D3B87" w14:textId="77777777"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12,13%</w:t>
            </w:r>
          </w:p>
        </w:tc>
        <w:tc>
          <w:tcPr>
            <w:tcW w:w="0" w:type="auto"/>
            <w:hideMark/>
          </w:tcPr>
          <w:p w14:paraId="2CC199C3" w14:textId="77777777"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6,89%</w:t>
            </w:r>
          </w:p>
        </w:tc>
        <w:tc>
          <w:tcPr>
            <w:tcW w:w="0" w:type="auto"/>
            <w:hideMark/>
          </w:tcPr>
          <w:p w14:paraId="1A34A116" w14:textId="77777777" w:rsidR="003A29D0" w:rsidRPr="005B1CCF" w:rsidRDefault="003A29D0" w:rsidP="006D5861">
            <w:pPr>
              <w:spacing w:after="0" w:line="240" w:lineRule="auto"/>
              <w:jc w:val="right"/>
              <w:rPr>
                <w:rFonts w:asciiTheme="minorHAnsi" w:eastAsia="Times New Roman" w:hAnsiTheme="minorHAnsi" w:cstheme="minorHAnsi"/>
                <w:sz w:val="18"/>
                <w:szCs w:val="18"/>
                <w:lang w:eastAsia="es-CO"/>
              </w:rPr>
            </w:pPr>
            <w:r w:rsidRPr="005B1CCF">
              <w:rPr>
                <w:rFonts w:asciiTheme="minorHAnsi" w:eastAsia="Times New Roman" w:hAnsiTheme="minorHAnsi" w:cstheme="minorHAnsi"/>
                <w:sz w:val="18"/>
                <w:szCs w:val="18"/>
                <w:lang w:eastAsia="es-CO"/>
              </w:rPr>
              <w:t>2,30%</w:t>
            </w:r>
          </w:p>
        </w:tc>
      </w:tr>
    </w:tbl>
    <w:p w14:paraId="57A62881" w14:textId="77777777" w:rsidR="009A4981" w:rsidRDefault="009A4981" w:rsidP="006D5861">
      <w:pPr>
        <w:spacing w:line="240" w:lineRule="auto"/>
        <w:rPr>
          <w:b/>
          <w:bCs/>
        </w:rPr>
      </w:pPr>
    </w:p>
    <w:p w14:paraId="371E9D26" w14:textId="5039E229" w:rsidR="003A29D0" w:rsidRDefault="003A29D0" w:rsidP="006D5861">
      <w:pPr>
        <w:spacing w:line="240" w:lineRule="auto"/>
      </w:pPr>
      <w:r w:rsidRPr="00E71F8B">
        <w:rPr>
          <w:b/>
          <w:bCs/>
        </w:rPr>
        <w:t>Análisis</w:t>
      </w:r>
      <w:r>
        <w:t>:</w:t>
      </w:r>
    </w:p>
    <w:p w14:paraId="72E38277" w14:textId="03C6227E" w:rsidR="00E20D85" w:rsidRDefault="0058223B" w:rsidP="006D5861">
      <w:pPr>
        <w:spacing w:after="200" w:line="240" w:lineRule="auto"/>
        <w:rPr>
          <w:rFonts w:cs="Arial"/>
        </w:rPr>
      </w:pPr>
      <w:r>
        <w:rPr>
          <w:rFonts w:cs="Arial"/>
        </w:rPr>
        <w:t xml:space="preserve">Teniendo en cuenta el </w:t>
      </w:r>
      <w:r w:rsidR="00D81D50">
        <w:rPr>
          <w:rFonts w:cs="Arial"/>
        </w:rPr>
        <w:t>género</w:t>
      </w:r>
      <w:r>
        <w:rPr>
          <w:rFonts w:cs="Arial"/>
        </w:rPr>
        <w:t xml:space="preserve"> de los estudiantes</w:t>
      </w:r>
      <w:r w:rsidR="00FF18C2">
        <w:rPr>
          <w:rFonts w:cs="Arial"/>
        </w:rPr>
        <w:t xml:space="preserve">, </w:t>
      </w:r>
      <w:r w:rsidR="00D81D50">
        <w:rPr>
          <w:rFonts w:cs="Arial"/>
        </w:rPr>
        <w:t>e</w:t>
      </w:r>
      <w:r>
        <w:rPr>
          <w:rFonts w:cs="Arial"/>
        </w:rPr>
        <w:t xml:space="preserve">l desempeño en el nivel de </w:t>
      </w:r>
      <w:r w:rsidR="00D81D50">
        <w:rPr>
          <w:rFonts w:cs="Arial"/>
        </w:rPr>
        <w:t>inglés</w:t>
      </w:r>
      <w:r w:rsidR="00FF18C2">
        <w:rPr>
          <w:rFonts w:cs="Arial"/>
        </w:rPr>
        <w:t xml:space="preserve"> </w:t>
      </w:r>
      <w:r w:rsidR="00122985">
        <w:rPr>
          <w:rFonts w:cs="Arial"/>
        </w:rPr>
        <w:t>es similar</w:t>
      </w:r>
      <w:r>
        <w:rPr>
          <w:rFonts w:cs="Arial"/>
        </w:rPr>
        <w:t>,</w:t>
      </w:r>
      <w:r w:rsidR="00122985">
        <w:rPr>
          <w:rFonts w:cs="Arial"/>
        </w:rPr>
        <w:t xml:space="preserve"> dado que el </w:t>
      </w:r>
      <w:r w:rsidR="00B56210">
        <w:rPr>
          <w:rFonts w:cs="Arial"/>
        </w:rPr>
        <w:t>género</w:t>
      </w:r>
      <w:r w:rsidR="00122985">
        <w:rPr>
          <w:rFonts w:cs="Arial"/>
        </w:rPr>
        <w:t xml:space="preserve"> femenino tiene </w:t>
      </w:r>
      <w:r w:rsidR="0077448A">
        <w:rPr>
          <w:rFonts w:cs="Arial"/>
        </w:rPr>
        <w:t>81,62% en nivel básico (A- y A1)</w:t>
      </w:r>
      <w:r w:rsidR="00E20D85">
        <w:rPr>
          <w:rFonts w:cs="Arial"/>
        </w:rPr>
        <w:t>,</w:t>
      </w:r>
      <w:r w:rsidR="0077448A">
        <w:rPr>
          <w:rFonts w:cs="Arial"/>
        </w:rPr>
        <w:t xml:space="preserve"> </w:t>
      </w:r>
      <w:r w:rsidR="00E20D85">
        <w:rPr>
          <w:rFonts w:cs="Arial"/>
        </w:rPr>
        <w:t xml:space="preserve">en comparación al </w:t>
      </w:r>
      <w:r w:rsidR="0077448A">
        <w:rPr>
          <w:rFonts w:cs="Arial"/>
        </w:rPr>
        <w:t>78</w:t>
      </w:r>
      <w:r w:rsidR="00E20D85">
        <w:rPr>
          <w:rFonts w:cs="Arial"/>
        </w:rPr>
        <w:t>,69% en nivel básico (A- y A1) del género masculino.</w:t>
      </w:r>
    </w:p>
    <w:p w14:paraId="46F9443D" w14:textId="29640869" w:rsidR="003A29D0" w:rsidRDefault="003A29D0" w:rsidP="00B56210">
      <w:pPr>
        <w:spacing w:line="240" w:lineRule="auto"/>
      </w:pPr>
      <w:r>
        <w:t xml:space="preserve">Tabla de resultados en porcentajes </w:t>
      </w:r>
      <w:r w:rsidR="00F263EA">
        <w:t xml:space="preserve">con referencia </w:t>
      </w:r>
      <w:r>
        <w:t>a</w:t>
      </w:r>
      <w:r w:rsidR="00F263EA">
        <w:t xml:space="preserve">l </w:t>
      </w:r>
      <w:r>
        <w:t>resultado 12</w:t>
      </w:r>
      <w:r w:rsidR="00F263EA">
        <w:t xml:space="preserve">, </w:t>
      </w:r>
      <w:r>
        <w:t xml:space="preserve">puntajes si la familia del estudiante tiene carro. </w:t>
      </w:r>
    </w:p>
    <w:p w14:paraId="3C4CC8C0" w14:textId="1238105A" w:rsidR="00B56210" w:rsidRPr="00B56210" w:rsidRDefault="00B56210" w:rsidP="00B56210">
      <w:pPr>
        <w:pStyle w:val="Descripcin"/>
        <w:jc w:val="center"/>
        <w:rPr>
          <w:rFonts w:cs="Arial"/>
          <w:color w:val="auto"/>
          <w:sz w:val="24"/>
          <w:szCs w:val="24"/>
        </w:rPr>
      </w:pPr>
      <w:bookmarkStart w:id="158" w:name="_Toc151316135"/>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17</w:t>
      </w:r>
      <w:r w:rsidRPr="00B56210">
        <w:rPr>
          <w:color w:val="auto"/>
          <w:sz w:val="24"/>
          <w:szCs w:val="24"/>
        </w:rPr>
        <w:fldChar w:fldCharType="end"/>
      </w:r>
      <w:r w:rsidRPr="00B56210">
        <w:rPr>
          <w:color w:val="auto"/>
          <w:sz w:val="24"/>
          <w:szCs w:val="24"/>
        </w:rPr>
        <w:t xml:space="preserve">. </w:t>
      </w:r>
      <w:r>
        <w:rPr>
          <w:color w:val="auto"/>
          <w:sz w:val="24"/>
          <w:szCs w:val="24"/>
        </w:rPr>
        <w:t>Porcentajes</w:t>
      </w:r>
      <w:r w:rsidRPr="00B56210">
        <w:rPr>
          <w:color w:val="auto"/>
          <w:sz w:val="24"/>
          <w:szCs w:val="24"/>
        </w:rPr>
        <w:t xml:space="preserve"> si la familia del estudiante tiene carro</w:t>
      </w:r>
      <w:bookmarkEnd w:id="158"/>
    </w:p>
    <w:tbl>
      <w:tblPr>
        <w:tblStyle w:val="Tablaconcuadrcula"/>
        <w:tblW w:w="0" w:type="auto"/>
        <w:tblLook w:val="04A0" w:firstRow="1" w:lastRow="0" w:firstColumn="1" w:lastColumn="0" w:noHBand="0" w:noVBand="1"/>
      </w:tblPr>
      <w:tblGrid>
        <w:gridCol w:w="2166"/>
        <w:gridCol w:w="1508"/>
        <w:gridCol w:w="1599"/>
        <w:gridCol w:w="1599"/>
        <w:gridCol w:w="1691"/>
      </w:tblGrid>
      <w:tr w:rsidR="003A29D0" w:rsidRPr="00EA627C" w14:paraId="46BF66A2" w14:textId="77777777" w:rsidTr="005D4AB7">
        <w:trPr>
          <w:trHeight w:val="20"/>
        </w:trPr>
        <w:tc>
          <w:tcPr>
            <w:tcW w:w="0" w:type="auto"/>
            <w:shd w:val="clear" w:color="auto" w:fill="DAEEF3" w:themeFill="accent5" w:themeFillTint="33"/>
            <w:hideMark/>
          </w:tcPr>
          <w:p w14:paraId="605F8064"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Tiene carro</w:t>
            </w:r>
          </w:p>
        </w:tc>
        <w:tc>
          <w:tcPr>
            <w:tcW w:w="0" w:type="auto"/>
            <w:gridSpan w:val="4"/>
            <w:shd w:val="clear" w:color="auto" w:fill="DAEEF3" w:themeFill="accent5" w:themeFillTint="33"/>
            <w:hideMark/>
          </w:tcPr>
          <w:p w14:paraId="4ACD72F1" w14:textId="77777777" w:rsidR="003A29D0" w:rsidRPr="0018489F" w:rsidRDefault="003A29D0" w:rsidP="006D5861">
            <w:pPr>
              <w:spacing w:after="0" w:line="240" w:lineRule="auto"/>
              <w:jc w:val="center"/>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NO</w:t>
            </w:r>
          </w:p>
        </w:tc>
      </w:tr>
      <w:tr w:rsidR="003A29D0" w:rsidRPr="00EA627C" w14:paraId="044555D4" w14:textId="77777777" w:rsidTr="005D4AB7">
        <w:trPr>
          <w:trHeight w:val="20"/>
        </w:trPr>
        <w:tc>
          <w:tcPr>
            <w:tcW w:w="0" w:type="auto"/>
            <w:shd w:val="clear" w:color="auto" w:fill="DAEEF3" w:themeFill="accent5" w:themeFillTint="33"/>
            <w:hideMark/>
          </w:tcPr>
          <w:p w14:paraId="37D141F3"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71DBCCBC"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184A30C0"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713CF12A"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49FCDA09"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Porcentaje 76 a 100</w:t>
            </w:r>
          </w:p>
        </w:tc>
      </w:tr>
      <w:tr w:rsidR="003A29D0" w:rsidRPr="0018489F" w14:paraId="3F0FD8AD" w14:textId="77777777" w:rsidTr="009A4981">
        <w:trPr>
          <w:trHeight w:val="20"/>
        </w:trPr>
        <w:tc>
          <w:tcPr>
            <w:tcW w:w="0" w:type="auto"/>
            <w:hideMark/>
          </w:tcPr>
          <w:p w14:paraId="72FA4F39"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Puntaje matemáticas</w:t>
            </w:r>
          </w:p>
        </w:tc>
        <w:tc>
          <w:tcPr>
            <w:tcW w:w="0" w:type="auto"/>
            <w:hideMark/>
          </w:tcPr>
          <w:p w14:paraId="07BE3A2B"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1,72%</w:t>
            </w:r>
          </w:p>
        </w:tc>
        <w:tc>
          <w:tcPr>
            <w:tcW w:w="0" w:type="auto"/>
            <w:hideMark/>
          </w:tcPr>
          <w:p w14:paraId="27CA2BDC"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58,32%</w:t>
            </w:r>
          </w:p>
        </w:tc>
        <w:tc>
          <w:tcPr>
            <w:tcW w:w="0" w:type="auto"/>
            <w:hideMark/>
          </w:tcPr>
          <w:p w14:paraId="12015F28"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39,01%</w:t>
            </w:r>
          </w:p>
        </w:tc>
        <w:tc>
          <w:tcPr>
            <w:tcW w:w="0" w:type="auto"/>
            <w:hideMark/>
          </w:tcPr>
          <w:p w14:paraId="59AC38E7"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0,96%</w:t>
            </w:r>
          </w:p>
        </w:tc>
      </w:tr>
      <w:tr w:rsidR="003A29D0" w:rsidRPr="0018489F" w14:paraId="6B9B4492" w14:textId="77777777" w:rsidTr="009A4981">
        <w:trPr>
          <w:trHeight w:val="20"/>
        </w:trPr>
        <w:tc>
          <w:tcPr>
            <w:tcW w:w="0" w:type="auto"/>
            <w:hideMark/>
          </w:tcPr>
          <w:p w14:paraId="5DF827C2"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Puntaje lectura crítica</w:t>
            </w:r>
          </w:p>
        </w:tc>
        <w:tc>
          <w:tcPr>
            <w:tcW w:w="0" w:type="auto"/>
            <w:hideMark/>
          </w:tcPr>
          <w:p w14:paraId="141A1F30"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37,86%</w:t>
            </w:r>
          </w:p>
        </w:tc>
        <w:tc>
          <w:tcPr>
            <w:tcW w:w="0" w:type="auto"/>
            <w:hideMark/>
          </w:tcPr>
          <w:p w14:paraId="492B2285"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29,83%</w:t>
            </w:r>
          </w:p>
        </w:tc>
        <w:tc>
          <w:tcPr>
            <w:tcW w:w="0" w:type="auto"/>
            <w:hideMark/>
          </w:tcPr>
          <w:p w14:paraId="16D816FE"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31,93%</w:t>
            </w:r>
          </w:p>
        </w:tc>
        <w:tc>
          <w:tcPr>
            <w:tcW w:w="0" w:type="auto"/>
            <w:hideMark/>
          </w:tcPr>
          <w:p w14:paraId="7AF6DD78"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0,38%</w:t>
            </w:r>
          </w:p>
        </w:tc>
      </w:tr>
      <w:tr w:rsidR="003A29D0" w:rsidRPr="0018489F" w14:paraId="3943F705" w14:textId="77777777" w:rsidTr="009A4981">
        <w:trPr>
          <w:trHeight w:val="20"/>
        </w:trPr>
        <w:tc>
          <w:tcPr>
            <w:tcW w:w="0" w:type="auto"/>
            <w:hideMark/>
          </w:tcPr>
          <w:p w14:paraId="3EA2782B"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Puntaje sociales</w:t>
            </w:r>
          </w:p>
        </w:tc>
        <w:tc>
          <w:tcPr>
            <w:tcW w:w="0" w:type="auto"/>
            <w:hideMark/>
          </w:tcPr>
          <w:p w14:paraId="79E8EF72"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0,57%</w:t>
            </w:r>
          </w:p>
        </w:tc>
        <w:tc>
          <w:tcPr>
            <w:tcW w:w="0" w:type="auto"/>
            <w:hideMark/>
          </w:tcPr>
          <w:p w14:paraId="7836E2D8"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36,71%</w:t>
            </w:r>
          </w:p>
        </w:tc>
        <w:tc>
          <w:tcPr>
            <w:tcW w:w="0" w:type="auto"/>
            <w:hideMark/>
          </w:tcPr>
          <w:p w14:paraId="6CA97107"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24,67%</w:t>
            </w:r>
          </w:p>
        </w:tc>
        <w:tc>
          <w:tcPr>
            <w:tcW w:w="0" w:type="auto"/>
            <w:hideMark/>
          </w:tcPr>
          <w:p w14:paraId="3B61FD6C"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38,05%</w:t>
            </w:r>
          </w:p>
        </w:tc>
      </w:tr>
      <w:tr w:rsidR="003A29D0" w:rsidRPr="0018489F" w14:paraId="1EA9F680" w14:textId="77777777" w:rsidTr="009A4981">
        <w:trPr>
          <w:trHeight w:val="20"/>
        </w:trPr>
        <w:tc>
          <w:tcPr>
            <w:tcW w:w="0" w:type="auto"/>
            <w:hideMark/>
          </w:tcPr>
          <w:p w14:paraId="7F684C09"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Puntaje ciencias naturales</w:t>
            </w:r>
          </w:p>
        </w:tc>
        <w:tc>
          <w:tcPr>
            <w:tcW w:w="0" w:type="auto"/>
            <w:hideMark/>
          </w:tcPr>
          <w:p w14:paraId="5F39F193"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37,98%</w:t>
            </w:r>
          </w:p>
        </w:tc>
        <w:tc>
          <w:tcPr>
            <w:tcW w:w="0" w:type="auto"/>
            <w:hideMark/>
          </w:tcPr>
          <w:p w14:paraId="4CF57B6E"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35,31%</w:t>
            </w:r>
          </w:p>
        </w:tc>
        <w:tc>
          <w:tcPr>
            <w:tcW w:w="0" w:type="auto"/>
            <w:hideMark/>
          </w:tcPr>
          <w:p w14:paraId="008CFB70"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26,53%</w:t>
            </w:r>
          </w:p>
        </w:tc>
        <w:tc>
          <w:tcPr>
            <w:tcW w:w="0" w:type="auto"/>
            <w:hideMark/>
          </w:tcPr>
          <w:p w14:paraId="3B96AE50"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0,19%</w:t>
            </w:r>
          </w:p>
        </w:tc>
      </w:tr>
      <w:tr w:rsidR="003A29D0" w:rsidRPr="0018489F" w14:paraId="4DEC90D5" w14:textId="77777777" w:rsidTr="005D4AB7">
        <w:trPr>
          <w:trHeight w:val="20"/>
        </w:trPr>
        <w:tc>
          <w:tcPr>
            <w:tcW w:w="0" w:type="auto"/>
            <w:shd w:val="clear" w:color="auto" w:fill="DAEEF3" w:themeFill="accent5" w:themeFillTint="33"/>
            <w:hideMark/>
          </w:tcPr>
          <w:p w14:paraId="79625DB8"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Tiene carro</w:t>
            </w:r>
          </w:p>
        </w:tc>
        <w:tc>
          <w:tcPr>
            <w:tcW w:w="0" w:type="auto"/>
            <w:gridSpan w:val="4"/>
            <w:shd w:val="clear" w:color="auto" w:fill="DAEEF3" w:themeFill="accent5" w:themeFillTint="33"/>
            <w:hideMark/>
          </w:tcPr>
          <w:p w14:paraId="4DB25826" w14:textId="77777777" w:rsidR="003A29D0" w:rsidRPr="0018489F" w:rsidRDefault="003A29D0" w:rsidP="006D5861">
            <w:pPr>
              <w:spacing w:after="0" w:line="240" w:lineRule="auto"/>
              <w:jc w:val="center"/>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SI</w:t>
            </w:r>
          </w:p>
        </w:tc>
      </w:tr>
      <w:tr w:rsidR="003A29D0" w:rsidRPr="0018489F" w14:paraId="71DF0E8A" w14:textId="77777777" w:rsidTr="005D4AB7">
        <w:trPr>
          <w:trHeight w:val="20"/>
        </w:trPr>
        <w:tc>
          <w:tcPr>
            <w:tcW w:w="0" w:type="auto"/>
            <w:shd w:val="clear" w:color="auto" w:fill="DAEEF3" w:themeFill="accent5" w:themeFillTint="33"/>
            <w:hideMark/>
          </w:tcPr>
          <w:p w14:paraId="077D0BDB"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633C872E"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241AD983"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35173C59"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5773004A"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Porcentaje 76 a 100</w:t>
            </w:r>
          </w:p>
        </w:tc>
      </w:tr>
      <w:tr w:rsidR="003A29D0" w:rsidRPr="0018489F" w14:paraId="449177A8" w14:textId="77777777" w:rsidTr="009A4981">
        <w:trPr>
          <w:trHeight w:val="20"/>
        </w:trPr>
        <w:tc>
          <w:tcPr>
            <w:tcW w:w="0" w:type="auto"/>
            <w:hideMark/>
          </w:tcPr>
          <w:p w14:paraId="153DC769"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Puntaje matemáticas</w:t>
            </w:r>
          </w:p>
        </w:tc>
        <w:tc>
          <w:tcPr>
            <w:tcW w:w="0" w:type="auto"/>
            <w:hideMark/>
          </w:tcPr>
          <w:p w14:paraId="7E17C39C"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0,66%</w:t>
            </w:r>
          </w:p>
        </w:tc>
        <w:tc>
          <w:tcPr>
            <w:tcW w:w="0" w:type="auto"/>
            <w:hideMark/>
          </w:tcPr>
          <w:p w14:paraId="70B827E9"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37,50%</w:t>
            </w:r>
          </w:p>
        </w:tc>
        <w:tc>
          <w:tcPr>
            <w:tcW w:w="0" w:type="auto"/>
            <w:hideMark/>
          </w:tcPr>
          <w:p w14:paraId="63E01997"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56,58%</w:t>
            </w:r>
          </w:p>
        </w:tc>
        <w:tc>
          <w:tcPr>
            <w:tcW w:w="0" w:type="auto"/>
            <w:hideMark/>
          </w:tcPr>
          <w:p w14:paraId="2742B11D"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5,26%</w:t>
            </w:r>
          </w:p>
        </w:tc>
      </w:tr>
      <w:tr w:rsidR="003A29D0" w:rsidRPr="0018489F" w14:paraId="3D0D3437" w14:textId="77777777" w:rsidTr="009A4981">
        <w:trPr>
          <w:trHeight w:val="20"/>
        </w:trPr>
        <w:tc>
          <w:tcPr>
            <w:tcW w:w="0" w:type="auto"/>
            <w:hideMark/>
          </w:tcPr>
          <w:p w14:paraId="1BA844DF"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Puntaje lectura crítica</w:t>
            </w:r>
          </w:p>
        </w:tc>
        <w:tc>
          <w:tcPr>
            <w:tcW w:w="0" w:type="auto"/>
            <w:hideMark/>
          </w:tcPr>
          <w:p w14:paraId="2166D483"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31,37%</w:t>
            </w:r>
          </w:p>
        </w:tc>
        <w:tc>
          <w:tcPr>
            <w:tcW w:w="0" w:type="auto"/>
            <w:hideMark/>
          </w:tcPr>
          <w:p w14:paraId="00F37398"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20,26%</w:t>
            </w:r>
          </w:p>
        </w:tc>
        <w:tc>
          <w:tcPr>
            <w:tcW w:w="0" w:type="auto"/>
            <w:hideMark/>
          </w:tcPr>
          <w:p w14:paraId="16A64512"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46,41%</w:t>
            </w:r>
          </w:p>
        </w:tc>
        <w:tc>
          <w:tcPr>
            <w:tcW w:w="0" w:type="auto"/>
            <w:hideMark/>
          </w:tcPr>
          <w:p w14:paraId="03B47585"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1,96%</w:t>
            </w:r>
          </w:p>
        </w:tc>
      </w:tr>
      <w:tr w:rsidR="003A29D0" w:rsidRPr="0018489F" w14:paraId="71804DAA" w14:textId="77777777" w:rsidTr="009A4981">
        <w:trPr>
          <w:trHeight w:val="20"/>
        </w:trPr>
        <w:tc>
          <w:tcPr>
            <w:tcW w:w="0" w:type="auto"/>
            <w:hideMark/>
          </w:tcPr>
          <w:p w14:paraId="3E98E95A"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Puntaje sociales</w:t>
            </w:r>
          </w:p>
        </w:tc>
        <w:tc>
          <w:tcPr>
            <w:tcW w:w="0" w:type="auto"/>
            <w:hideMark/>
          </w:tcPr>
          <w:p w14:paraId="0B3CE8E1"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0,65%</w:t>
            </w:r>
          </w:p>
        </w:tc>
        <w:tc>
          <w:tcPr>
            <w:tcW w:w="0" w:type="auto"/>
            <w:hideMark/>
          </w:tcPr>
          <w:p w14:paraId="3ABEC8A5"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27,45%</w:t>
            </w:r>
          </w:p>
        </w:tc>
        <w:tc>
          <w:tcPr>
            <w:tcW w:w="0" w:type="auto"/>
            <w:hideMark/>
          </w:tcPr>
          <w:p w14:paraId="442431AA"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38,56%</w:t>
            </w:r>
          </w:p>
        </w:tc>
        <w:tc>
          <w:tcPr>
            <w:tcW w:w="0" w:type="auto"/>
            <w:hideMark/>
          </w:tcPr>
          <w:p w14:paraId="3B922ACA"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33,33%</w:t>
            </w:r>
          </w:p>
        </w:tc>
      </w:tr>
      <w:tr w:rsidR="003A29D0" w:rsidRPr="0018489F" w14:paraId="0970C5DF" w14:textId="77777777" w:rsidTr="009A4981">
        <w:trPr>
          <w:trHeight w:val="20"/>
        </w:trPr>
        <w:tc>
          <w:tcPr>
            <w:tcW w:w="0" w:type="auto"/>
            <w:hideMark/>
          </w:tcPr>
          <w:p w14:paraId="62305B22" w14:textId="77777777" w:rsidR="003A29D0" w:rsidRPr="0018489F" w:rsidRDefault="003A29D0" w:rsidP="006D5861">
            <w:pPr>
              <w:spacing w:after="0" w:line="240" w:lineRule="auto"/>
              <w:jc w:val="left"/>
              <w:rPr>
                <w:rFonts w:asciiTheme="minorHAnsi" w:eastAsia="Times New Roman" w:hAnsiTheme="minorHAnsi" w:cstheme="minorHAnsi"/>
                <w:b/>
                <w:bCs/>
                <w:sz w:val="18"/>
                <w:szCs w:val="18"/>
                <w:lang w:eastAsia="es-CO"/>
              </w:rPr>
            </w:pPr>
            <w:r w:rsidRPr="0018489F">
              <w:rPr>
                <w:rFonts w:asciiTheme="minorHAnsi" w:eastAsia="Times New Roman" w:hAnsiTheme="minorHAnsi" w:cstheme="minorHAnsi"/>
                <w:b/>
                <w:bCs/>
                <w:sz w:val="18"/>
                <w:szCs w:val="18"/>
                <w:lang w:eastAsia="es-CO"/>
              </w:rPr>
              <w:t>Puntaje ciencias naturales</w:t>
            </w:r>
          </w:p>
        </w:tc>
        <w:tc>
          <w:tcPr>
            <w:tcW w:w="0" w:type="auto"/>
            <w:hideMark/>
          </w:tcPr>
          <w:p w14:paraId="7425023D"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31,37%</w:t>
            </w:r>
          </w:p>
        </w:tc>
        <w:tc>
          <w:tcPr>
            <w:tcW w:w="0" w:type="auto"/>
            <w:hideMark/>
          </w:tcPr>
          <w:p w14:paraId="4AD3C4A9"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25,49%</w:t>
            </w:r>
          </w:p>
        </w:tc>
        <w:tc>
          <w:tcPr>
            <w:tcW w:w="0" w:type="auto"/>
            <w:hideMark/>
          </w:tcPr>
          <w:p w14:paraId="392C73D1"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41,18%</w:t>
            </w:r>
          </w:p>
        </w:tc>
        <w:tc>
          <w:tcPr>
            <w:tcW w:w="0" w:type="auto"/>
            <w:hideMark/>
          </w:tcPr>
          <w:p w14:paraId="7963EC65" w14:textId="77777777" w:rsidR="003A29D0" w:rsidRPr="0018489F" w:rsidRDefault="003A29D0" w:rsidP="006D5861">
            <w:pPr>
              <w:spacing w:after="0" w:line="240" w:lineRule="auto"/>
              <w:jc w:val="right"/>
              <w:rPr>
                <w:rFonts w:asciiTheme="minorHAnsi" w:eastAsia="Times New Roman" w:hAnsiTheme="minorHAnsi" w:cstheme="minorHAnsi"/>
                <w:sz w:val="18"/>
                <w:szCs w:val="18"/>
                <w:lang w:eastAsia="es-CO"/>
              </w:rPr>
            </w:pPr>
            <w:r w:rsidRPr="0018489F">
              <w:rPr>
                <w:rFonts w:asciiTheme="minorHAnsi" w:eastAsia="Times New Roman" w:hAnsiTheme="minorHAnsi" w:cstheme="minorHAnsi"/>
                <w:sz w:val="18"/>
                <w:szCs w:val="18"/>
                <w:lang w:eastAsia="es-CO"/>
              </w:rPr>
              <w:t>1,96%</w:t>
            </w:r>
          </w:p>
        </w:tc>
      </w:tr>
    </w:tbl>
    <w:p w14:paraId="6865E8F8" w14:textId="77777777" w:rsidR="003A29D0" w:rsidRDefault="003A29D0" w:rsidP="006D5861">
      <w:pPr>
        <w:spacing w:line="240" w:lineRule="auto"/>
        <w:rPr>
          <w:b/>
          <w:bCs/>
        </w:rPr>
      </w:pPr>
    </w:p>
    <w:p w14:paraId="6597B016" w14:textId="074B220C" w:rsidR="003A29D0" w:rsidRDefault="003A29D0" w:rsidP="006D5861">
      <w:pPr>
        <w:spacing w:line="240" w:lineRule="auto"/>
      </w:pPr>
      <w:r w:rsidRPr="00E71F8B">
        <w:rPr>
          <w:b/>
          <w:bCs/>
        </w:rPr>
        <w:t>Análisis</w:t>
      </w:r>
      <w:r>
        <w:t>:</w:t>
      </w:r>
    </w:p>
    <w:p w14:paraId="0A480C06" w14:textId="036E69B5" w:rsidR="00D9485C" w:rsidRDefault="00457EC5" w:rsidP="006D5861">
      <w:pPr>
        <w:spacing w:line="240" w:lineRule="auto"/>
        <w:rPr>
          <w:rFonts w:cs="Arial"/>
        </w:rPr>
      </w:pPr>
      <w:r>
        <w:lastRenderedPageBreak/>
        <w:t xml:space="preserve">En cuanto al impacto </w:t>
      </w:r>
      <w:r w:rsidR="00641C15">
        <w:t>de que</w:t>
      </w:r>
      <w:r>
        <w:t xml:space="preserve"> la familia </w:t>
      </w:r>
      <w:r w:rsidR="00641C15">
        <w:t xml:space="preserve">no </w:t>
      </w:r>
      <w:r w:rsidR="007E2F0F">
        <w:t>tiene</w:t>
      </w:r>
      <w:r>
        <w:t xml:space="preserve"> carro en los resultados</w:t>
      </w:r>
      <w:r w:rsidR="009E1543">
        <w:t>,</w:t>
      </w:r>
      <w:r>
        <w:t xml:space="preserve"> se observa </w:t>
      </w:r>
      <w:r w:rsidR="00741E72">
        <w:t xml:space="preserve">que </w:t>
      </w:r>
      <w:r w:rsidR="009E1543">
        <w:t>las</w:t>
      </w:r>
      <w:r w:rsidR="00741E72">
        <w:t xml:space="preserve"> pruebas </w:t>
      </w:r>
      <w:r w:rsidR="00DB1343">
        <w:t xml:space="preserve">en el rango </w:t>
      </w:r>
      <w:r w:rsidR="009E1543">
        <w:t>de 51 a 100</w:t>
      </w:r>
      <w:r w:rsidR="00641C15">
        <w:t xml:space="preserve"> registran 39,97</w:t>
      </w:r>
      <w:r w:rsidR="00641C15">
        <w:rPr>
          <w:rFonts w:cs="Arial"/>
        </w:rPr>
        <w:t>% en matemáticas, 32,31% en lectura critica, 62,</w:t>
      </w:r>
      <w:r w:rsidR="00504734">
        <w:rPr>
          <w:rFonts w:cs="Arial"/>
        </w:rPr>
        <w:t>72</w:t>
      </w:r>
      <w:r w:rsidR="00641C15">
        <w:rPr>
          <w:rFonts w:cs="Arial"/>
        </w:rPr>
        <w:t xml:space="preserve">% sociales y </w:t>
      </w:r>
      <w:r w:rsidR="00504734">
        <w:rPr>
          <w:rFonts w:cs="Arial"/>
        </w:rPr>
        <w:t>26,72</w:t>
      </w:r>
      <w:r w:rsidR="00641C15">
        <w:rPr>
          <w:rFonts w:cs="Arial"/>
        </w:rPr>
        <w:t xml:space="preserve">% ciencias naturales, en comparación con los resultados </w:t>
      </w:r>
      <w:r w:rsidR="00504734">
        <w:rPr>
          <w:rFonts w:cs="Arial"/>
        </w:rPr>
        <w:t xml:space="preserve">que la familia </w:t>
      </w:r>
      <w:r w:rsidR="007E2F0F">
        <w:rPr>
          <w:rFonts w:cs="Arial"/>
        </w:rPr>
        <w:t>tiene</w:t>
      </w:r>
      <w:r w:rsidR="00504734">
        <w:rPr>
          <w:rFonts w:cs="Arial"/>
        </w:rPr>
        <w:t xml:space="preserve"> carro con 62,11%</w:t>
      </w:r>
      <w:r w:rsidR="00641C15">
        <w:rPr>
          <w:rFonts w:cs="Arial"/>
        </w:rPr>
        <w:t xml:space="preserve"> en matemáticas, </w:t>
      </w:r>
      <w:r w:rsidR="0099300A">
        <w:rPr>
          <w:rFonts w:cs="Arial"/>
        </w:rPr>
        <w:t>48,37</w:t>
      </w:r>
      <w:r w:rsidR="00641C15">
        <w:rPr>
          <w:rFonts w:cs="Arial"/>
        </w:rPr>
        <w:t xml:space="preserve">% en lectura critica, </w:t>
      </w:r>
      <w:r w:rsidR="0099300A">
        <w:rPr>
          <w:rFonts w:cs="Arial"/>
        </w:rPr>
        <w:t>71,89</w:t>
      </w:r>
      <w:r w:rsidR="00641C15">
        <w:rPr>
          <w:rFonts w:cs="Arial"/>
        </w:rPr>
        <w:t xml:space="preserve">% sociales y </w:t>
      </w:r>
      <w:r w:rsidR="0099300A">
        <w:rPr>
          <w:rFonts w:cs="Arial"/>
        </w:rPr>
        <w:t>43,14</w:t>
      </w:r>
      <w:r w:rsidR="00641C15">
        <w:rPr>
          <w:rFonts w:cs="Arial"/>
        </w:rPr>
        <w:t>% ciencias naturales.</w:t>
      </w:r>
    </w:p>
    <w:p w14:paraId="7E18D00C" w14:textId="319884B3" w:rsidR="003A29D0" w:rsidRDefault="003A29D0" w:rsidP="00B56210">
      <w:pPr>
        <w:spacing w:line="240" w:lineRule="auto"/>
      </w:pPr>
      <w:r>
        <w:t xml:space="preserve">Tabla de resultados en porcentajes al resultado 12 referente a los puntajes si la familia del estudiante tiene carro – Ingles. </w:t>
      </w:r>
    </w:p>
    <w:p w14:paraId="3B330524" w14:textId="77777777" w:rsidR="00B56210" w:rsidRDefault="00B56210" w:rsidP="00B56210">
      <w:pPr>
        <w:spacing w:line="240" w:lineRule="auto"/>
      </w:pPr>
    </w:p>
    <w:p w14:paraId="03A56000" w14:textId="2ECB0773" w:rsidR="00B56210" w:rsidRPr="00B56210" w:rsidRDefault="00B56210" w:rsidP="00B56210">
      <w:pPr>
        <w:pStyle w:val="Descripcin"/>
        <w:jc w:val="center"/>
        <w:rPr>
          <w:color w:val="auto"/>
          <w:sz w:val="24"/>
          <w:szCs w:val="24"/>
        </w:rPr>
      </w:pPr>
      <w:bookmarkStart w:id="159" w:name="_Toc151316136"/>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18</w:t>
      </w:r>
      <w:r w:rsidRPr="00B56210">
        <w:rPr>
          <w:color w:val="auto"/>
          <w:sz w:val="24"/>
          <w:szCs w:val="24"/>
        </w:rPr>
        <w:fldChar w:fldCharType="end"/>
      </w:r>
      <w:r w:rsidRPr="00B56210">
        <w:rPr>
          <w:color w:val="auto"/>
          <w:sz w:val="24"/>
          <w:szCs w:val="24"/>
        </w:rPr>
        <w:t>. Porcentajes si la familia del estudiante tiene carro-Ingles</w:t>
      </w:r>
      <w:bookmarkEnd w:id="159"/>
    </w:p>
    <w:tbl>
      <w:tblPr>
        <w:tblStyle w:val="Tablaconcuadrcula"/>
        <w:tblW w:w="0" w:type="auto"/>
        <w:jc w:val="center"/>
        <w:tblLook w:val="04A0" w:firstRow="1" w:lastRow="0" w:firstColumn="1" w:lastColumn="0" w:noHBand="0" w:noVBand="1"/>
      </w:tblPr>
      <w:tblGrid>
        <w:gridCol w:w="1267"/>
        <w:gridCol w:w="1228"/>
        <w:gridCol w:w="1264"/>
        <w:gridCol w:w="1264"/>
        <w:gridCol w:w="1256"/>
        <w:gridCol w:w="1255"/>
      </w:tblGrid>
      <w:tr w:rsidR="003A29D0" w:rsidRPr="006420AE" w14:paraId="2A3483EF" w14:textId="77777777" w:rsidTr="005D4AB7">
        <w:trPr>
          <w:trHeight w:val="20"/>
          <w:jc w:val="center"/>
        </w:trPr>
        <w:tc>
          <w:tcPr>
            <w:tcW w:w="0" w:type="auto"/>
            <w:shd w:val="clear" w:color="auto" w:fill="DAEEF3" w:themeFill="accent5" w:themeFillTint="33"/>
            <w:hideMark/>
          </w:tcPr>
          <w:p w14:paraId="5706FE7E"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Tiene carro</w:t>
            </w:r>
          </w:p>
        </w:tc>
        <w:tc>
          <w:tcPr>
            <w:tcW w:w="0" w:type="auto"/>
            <w:gridSpan w:val="5"/>
            <w:shd w:val="clear" w:color="auto" w:fill="DAEEF3" w:themeFill="accent5" w:themeFillTint="33"/>
            <w:hideMark/>
          </w:tcPr>
          <w:p w14:paraId="425DF95F" w14:textId="77777777" w:rsidR="003A29D0" w:rsidRPr="006420AE" w:rsidRDefault="003A29D0" w:rsidP="006D5861">
            <w:pPr>
              <w:spacing w:after="0" w:line="240" w:lineRule="auto"/>
              <w:jc w:val="center"/>
              <w:rPr>
                <w:rFonts w:ascii="Times New Roman" w:eastAsia="Times New Roman" w:hAnsi="Times New Roman" w:cs="Times New Roman"/>
                <w:b/>
                <w:bCs/>
                <w:sz w:val="18"/>
                <w:szCs w:val="18"/>
                <w:lang w:eastAsia="es-CO"/>
              </w:rPr>
            </w:pPr>
            <w:r w:rsidRPr="006420AE">
              <w:rPr>
                <w:rFonts w:ascii="Calibri" w:eastAsia="Times New Roman" w:hAnsi="Calibri" w:cs="Calibri"/>
                <w:b/>
                <w:bCs/>
                <w:sz w:val="18"/>
                <w:szCs w:val="18"/>
                <w:lang w:eastAsia="es-CO"/>
              </w:rPr>
              <w:t>NO</w:t>
            </w:r>
          </w:p>
        </w:tc>
      </w:tr>
      <w:tr w:rsidR="003A29D0" w:rsidRPr="006420AE" w14:paraId="1AA2FAB3" w14:textId="77777777" w:rsidTr="005D4AB7">
        <w:trPr>
          <w:trHeight w:val="20"/>
          <w:jc w:val="center"/>
        </w:trPr>
        <w:tc>
          <w:tcPr>
            <w:tcW w:w="0" w:type="auto"/>
            <w:shd w:val="clear" w:color="auto" w:fill="DAEEF3" w:themeFill="accent5" w:themeFillTint="33"/>
            <w:hideMark/>
          </w:tcPr>
          <w:p w14:paraId="3BB63A2C"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58E2755C"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02BD404A"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3157FFA5"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17F72F98"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00E98BC0"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B+</w:t>
            </w:r>
          </w:p>
        </w:tc>
      </w:tr>
      <w:tr w:rsidR="003A29D0" w:rsidRPr="006420AE" w14:paraId="54922465" w14:textId="77777777" w:rsidTr="009A4981">
        <w:trPr>
          <w:trHeight w:val="20"/>
          <w:jc w:val="center"/>
        </w:trPr>
        <w:tc>
          <w:tcPr>
            <w:tcW w:w="0" w:type="auto"/>
            <w:hideMark/>
          </w:tcPr>
          <w:p w14:paraId="79787679"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Puntaje inglés</w:t>
            </w:r>
          </w:p>
        </w:tc>
        <w:tc>
          <w:tcPr>
            <w:tcW w:w="0" w:type="auto"/>
            <w:hideMark/>
          </w:tcPr>
          <w:p w14:paraId="1D65F64F"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54,77%</w:t>
            </w:r>
          </w:p>
        </w:tc>
        <w:tc>
          <w:tcPr>
            <w:tcW w:w="0" w:type="auto"/>
            <w:hideMark/>
          </w:tcPr>
          <w:p w14:paraId="6BA6F79C"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31,49%</w:t>
            </w:r>
          </w:p>
        </w:tc>
        <w:tc>
          <w:tcPr>
            <w:tcW w:w="0" w:type="auto"/>
            <w:hideMark/>
          </w:tcPr>
          <w:p w14:paraId="7F75FD60"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9,35%</w:t>
            </w:r>
          </w:p>
        </w:tc>
        <w:tc>
          <w:tcPr>
            <w:tcW w:w="0" w:type="auto"/>
            <w:hideMark/>
          </w:tcPr>
          <w:p w14:paraId="6C8646AE"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3,63%</w:t>
            </w:r>
          </w:p>
        </w:tc>
        <w:tc>
          <w:tcPr>
            <w:tcW w:w="0" w:type="auto"/>
            <w:hideMark/>
          </w:tcPr>
          <w:p w14:paraId="76527652"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0,76%</w:t>
            </w:r>
          </w:p>
        </w:tc>
      </w:tr>
      <w:tr w:rsidR="003A29D0" w:rsidRPr="006420AE" w14:paraId="5A97D3B8" w14:textId="77777777" w:rsidTr="005D4AB7">
        <w:trPr>
          <w:trHeight w:val="20"/>
          <w:jc w:val="center"/>
        </w:trPr>
        <w:tc>
          <w:tcPr>
            <w:tcW w:w="0" w:type="auto"/>
            <w:shd w:val="clear" w:color="auto" w:fill="DAEEF3" w:themeFill="accent5" w:themeFillTint="33"/>
            <w:hideMark/>
          </w:tcPr>
          <w:p w14:paraId="058B133B"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Tiene carro</w:t>
            </w:r>
          </w:p>
        </w:tc>
        <w:tc>
          <w:tcPr>
            <w:tcW w:w="0" w:type="auto"/>
            <w:gridSpan w:val="5"/>
            <w:shd w:val="clear" w:color="auto" w:fill="DAEEF3" w:themeFill="accent5" w:themeFillTint="33"/>
            <w:hideMark/>
          </w:tcPr>
          <w:p w14:paraId="436D7E6C" w14:textId="77777777" w:rsidR="003A29D0" w:rsidRPr="006420AE" w:rsidRDefault="003A29D0" w:rsidP="006D5861">
            <w:pPr>
              <w:spacing w:after="0" w:line="240" w:lineRule="auto"/>
              <w:jc w:val="center"/>
              <w:rPr>
                <w:rFonts w:ascii="Times New Roman" w:eastAsia="Times New Roman" w:hAnsi="Times New Roman" w:cs="Times New Roman"/>
                <w:b/>
                <w:bCs/>
                <w:sz w:val="18"/>
                <w:szCs w:val="18"/>
                <w:lang w:eastAsia="es-CO"/>
              </w:rPr>
            </w:pPr>
            <w:r w:rsidRPr="006420AE">
              <w:rPr>
                <w:rFonts w:ascii="Calibri" w:eastAsia="Times New Roman" w:hAnsi="Calibri" w:cs="Calibri"/>
                <w:b/>
                <w:bCs/>
                <w:sz w:val="18"/>
                <w:szCs w:val="18"/>
                <w:lang w:eastAsia="es-CO"/>
              </w:rPr>
              <w:t>SI</w:t>
            </w:r>
          </w:p>
        </w:tc>
      </w:tr>
      <w:tr w:rsidR="003A29D0" w:rsidRPr="006420AE" w14:paraId="6396E832" w14:textId="77777777" w:rsidTr="005D4AB7">
        <w:trPr>
          <w:trHeight w:val="20"/>
          <w:jc w:val="center"/>
        </w:trPr>
        <w:tc>
          <w:tcPr>
            <w:tcW w:w="0" w:type="auto"/>
            <w:shd w:val="clear" w:color="auto" w:fill="DAEEF3" w:themeFill="accent5" w:themeFillTint="33"/>
            <w:hideMark/>
          </w:tcPr>
          <w:p w14:paraId="0DA2158F"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1E21CF04"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120F8B8C"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79692B16"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52A6D1CB"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64CB3AAD"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Porcentaje B+</w:t>
            </w:r>
          </w:p>
        </w:tc>
      </w:tr>
      <w:tr w:rsidR="003A29D0" w:rsidRPr="006420AE" w14:paraId="4BDB16ED" w14:textId="77777777" w:rsidTr="009A4981">
        <w:trPr>
          <w:trHeight w:val="20"/>
          <w:jc w:val="center"/>
        </w:trPr>
        <w:tc>
          <w:tcPr>
            <w:tcW w:w="0" w:type="auto"/>
            <w:hideMark/>
          </w:tcPr>
          <w:p w14:paraId="2F56AED7" w14:textId="77777777" w:rsidR="003A29D0" w:rsidRPr="006420AE" w:rsidRDefault="003A29D0" w:rsidP="006D5861">
            <w:pPr>
              <w:spacing w:after="0" w:line="240" w:lineRule="auto"/>
              <w:jc w:val="left"/>
              <w:rPr>
                <w:rFonts w:ascii="Calibri" w:eastAsia="Times New Roman" w:hAnsi="Calibri" w:cs="Calibri"/>
                <w:b/>
                <w:bCs/>
                <w:sz w:val="18"/>
                <w:szCs w:val="18"/>
                <w:lang w:eastAsia="es-CO"/>
              </w:rPr>
            </w:pPr>
            <w:r w:rsidRPr="006420AE">
              <w:rPr>
                <w:rFonts w:ascii="Calibri" w:eastAsia="Times New Roman" w:hAnsi="Calibri" w:cs="Calibri"/>
                <w:b/>
                <w:bCs/>
                <w:sz w:val="18"/>
                <w:szCs w:val="18"/>
                <w:lang w:eastAsia="es-CO"/>
              </w:rPr>
              <w:t>Puntaje inglés</w:t>
            </w:r>
          </w:p>
        </w:tc>
        <w:tc>
          <w:tcPr>
            <w:tcW w:w="0" w:type="auto"/>
            <w:hideMark/>
          </w:tcPr>
          <w:p w14:paraId="2B7E3E6E"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31,37%</w:t>
            </w:r>
          </w:p>
        </w:tc>
        <w:tc>
          <w:tcPr>
            <w:tcW w:w="0" w:type="auto"/>
            <w:hideMark/>
          </w:tcPr>
          <w:p w14:paraId="252DD103"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28,76%</w:t>
            </w:r>
          </w:p>
        </w:tc>
        <w:tc>
          <w:tcPr>
            <w:tcW w:w="0" w:type="auto"/>
            <w:hideMark/>
          </w:tcPr>
          <w:p w14:paraId="69B82BC4"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16,99%</w:t>
            </w:r>
          </w:p>
        </w:tc>
        <w:tc>
          <w:tcPr>
            <w:tcW w:w="0" w:type="auto"/>
            <w:hideMark/>
          </w:tcPr>
          <w:p w14:paraId="5973E993"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15,03%</w:t>
            </w:r>
          </w:p>
        </w:tc>
        <w:tc>
          <w:tcPr>
            <w:tcW w:w="0" w:type="auto"/>
            <w:hideMark/>
          </w:tcPr>
          <w:p w14:paraId="4ED49168" w14:textId="77777777" w:rsidR="003A29D0" w:rsidRPr="006420AE" w:rsidRDefault="003A29D0" w:rsidP="006D5861">
            <w:pPr>
              <w:spacing w:after="0" w:line="240" w:lineRule="auto"/>
              <w:jc w:val="right"/>
              <w:rPr>
                <w:rFonts w:ascii="Calibri" w:eastAsia="Times New Roman" w:hAnsi="Calibri" w:cs="Calibri"/>
                <w:sz w:val="18"/>
                <w:szCs w:val="18"/>
                <w:lang w:eastAsia="es-CO"/>
              </w:rPr>
            </w:pPr>
            <w:r w:rsidRPr="006420AE">
              <w:rPr>
                <w:rFonts w:ascii="Calibri" w:eastAsia="Times New Roman" w:hAnsi="Calibri" w:cs="Calibri"/>
                <w:sz w:val="18"/>
                <w:szCs w:val="18"/>
                <w:lang w:eastAsia="es-CO"/>
              </w:rPr>
              <w:t>7,84%</w:t>
            </w:r>
          </w:p>
        </w:tc>
      </w:tr>
    </w:tbl>
    <w:p w14:paraId="43E2886D" w14:textId="77777777" w:rsidR="003A29D0" w:rsidRDefault="003A29D0" w:rsidP="006D5861">
      <w:pPr>
        <w:spacing w:line="240" w:lineRule="auto"/>
      </w:pPr>
    </w:p>
    <w:p w14:paraId="55C49339" w14:textId="77777777" w:rsidR="003A29D0" w:rsidRDefault="003A29D0" w:rsidP="006D5861">
      <w:pPr>
        <w:spacing w:line="240" w:lineRule="auto"/>
      </w:pPr>
      <w:r w:rsidRPr="00E71F8B">
        <w:rPr>
          <w:b/>
          <w:bCs/>
        </w:rPr>
        <w:t>Análisis</w:t>
      </w:r>
      <w:r>
        <w:t>:</w:t>
      </w:r>
    </w:p>
    <w:p w14:paraId="14D28B1C" w14:textId="26B45F10" w:rsidR="00D9485C" w:rsidRDefault="007A38FE" w:rsidP="006D5861">
      <w:pPr>
        <w:spacing w:after="200" w:line="240" w:lineRule="auto"/>
        <w:jc w:val="left"/>
        <w:rPr>
          <w:b/>
          <w:bCs/>
        </w:rPr>
      </w:pPr>
      <w:r>
        <w:t xml:space="preserve">Se observa que el nivel de </w:t>
      </w:r>
      <w:r w:rsidR="005531E0">
        <w:t>inglés</w:t>
      </w:r>
      <w:r>
        <w:t xml:space="preserve"> </w:t>
      </w:r>
      <w:r w:rsidR="005531E0">
        <w:t xml:space="preserve">básico (A- y A) de los estudiantes que la familia no tiene carro registra un </w:t>
      </w:r>
      <w:r w:rsidR="00406296">
        <w:t>86,26%,</w:t>
      </w:r>
      <w:r w:rsidR="005531E0">
        <w:t xml:space="preserve"> en comparación con </w:t>
      </w:r>
      <w:r w:rsidR="00406296">
        <w:t xml:space="preserve">60,13% </w:t>
      </w:r>
      <w:r w:rsidR="005531E0">
        <w:t xml:space="preserve">del desempeño de los estudiantes que la familia tiene carro. </w:t>
      </w:r>
    </w:p>
    <w:p w14:paraId="3748D12F" w14:textId="409815F6" w:rsidR="003A29D0" w:rsidRPr="00775619" w:rsidRDefault="00D9485C" w:rsidP="006D5861">
      <w:pPr>
        <w:spacing w:after="200" w:line="240" w:lineRule="auto"/>
        <w:jc w:val="left"/>
      </w:pPr>
      <w:r w:rsidRPr="004619F3">
        <w:rPr>
          <w:b/>
          <w:bCs/>
        </w:rPr>
        <w:t xml:space="preserve">Resultado </w:t>
      </w:r>
      <w:r>
        <w:rPr>
          <w:b/>
          <w:bCs/>
        </w:rPr>
        <w:t>13</w:t>
      </w:r>
      <w:r>
        <w:t xml:space="preserve">. Resultados en relación si la familia del estudiante tiene computador </w:t>
      </w:r>
    </w:p>
    <w:p w14:paraId="7F8DC9BE" w14:textId="1502A8E8" w:rsidR="003A29D0" w:rsidRDefault="003A29D0" w:rsidP="00B56210">
      <w:pPr>
        <w:spacing w:line="240" w:lineRule="auto"/>
      </w:pPr>
      <w:r>
        <w:t xml:space="preserve">Tabla de resultados en porcentajes </w:t>
      </w:r>
      <w:r w:rsidR="00851744">
        <w:t xml:space="preserve">con relación </w:t>
      </w:r>
      <w:r>
        <w:t>al resultado 13</w:t>
      </w:r>
      <w:r w:rsidR="00851744">
        <w:t xml:space="preserve">, </w:t>
      </w:r>
      <w:r>
        <w:t xml:space="preserve">puntajes si el estudiante tiene computador. </w:t>
      </w:r>
    </w:p>
    <w:p w14:paraId="56D60D19" w14:textId="24F85C62" w:rsidR="00B56210" w:rsidRPr="00B56210" w:rsidRDefault="00B56210" w:rsidP="00B56210">
      <w:pPr>
        <w:pStyle w:val="Descripcin"/>
        <w:jc w:val="center"/>
        <w:rPr>
          <w:color w:val="auto"/>
          <w:sz w:val="24"/>
          <w:szCs w:val="24"/>
        </w:rPr>
      </w:pPr>
      <w:bookmarkStart w:id="160" w:name="_Toc151316137"/>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19</w:t>
      </w:r>
      <w:r w:rsidRPr="00B56210">
        <w:rPr>
          <w:color w:val="auto"/>
          <w:sz w:val="24"/>
          <w:szCs w:val="24"/>
        </w:rPr>
        <w:fldChar w:fldCharType="end"/>
      </w:r>
      <w:r w:rsidRPr="00B56210">
        <w:rPr>
          <w:color w:val="auto"/>
          <w:sz w:val="24"/>
          <w:szCs w:val="24"/>
        </w:rPr>
        <w:t>. Porcentajes si el estudiante tiene computador</w:t>
      </w:r>
      <w:bookmarkEnd w:id="160"/>
    </w:p>
    <w:tbl>
      <w:tblPr>
        <w:tblStyle w:val="Tablaconcuadrcula"/>
        <w:tblW w:w="0" w:type="auto"/>
        <w:tblLook w:val="04A0" w:firstRow="1" w:lastRow="0" w:firstColumn="1" w:lastColumn="0" w:noHBand="0" w:noVBand="1"/>
      </w:tblPr>
      <w:tblGrid>
        <w:gridCol w:w="2121"/>
        <w:gridCol w:w="1508"/>
        <w:gridCol w:w="1599"/>
        <w:gridCol w:w="1599"/>
        <w:gridCol w:w="1691"/>
      </w:tblGrid>
      <w:tr w:rsidR="003A29D0" w:rsidRPr="00583CAF" w14:paraId="02CC3547" w14:textId="77777777" w:rsidTr="005D4AB7">
        <w:trPr>
          <w:trHeight w:val="20"/>
        </w:trPr>
        <w:tc>
          <w:tcPr>
            <w:tcW w:w="0" w:type="auto"/>
            <w:shd w:val="clear" w:color="auto" w:fill="DAEEF3" w:themeFill="accent5" w:themeFillTint="33"/>
            <w:hideMark/>
          </w:tcPr>
          <w:p w14:paraId="1AFD4CBF"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Tiene computador</w:t>
            </w:r>
          </w:p>
        </w:tc>
        <w:tc>
          <w:tcPr>
            <w:tcW w:w="0" w:type="auto"/>
            <w:gridSpan w:val="4"/>
            <w:shd w:val="clear" w:color="auto" w:fill="DAEEF3" w:themeFill="accent5" w:themeFillTint="33"/>
            <w:hideMark/>
          </w:tcPr>
          <w:p w14:paraId="0275F888" w14:textId="77777777" w:rsidR="003A29D0" w:rsidRPr="00583CAF" w:rsidRDefault="003A29D0" w:rsidP="006D5861">
            <w:pPr>
              <w:spacing w:after="0" w:line="240" w:lineRule="auto"/>
              <w:jc w:val="center"/>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NO</w:t>
            </w:r>
          </w:p>
        </w:tc>
      </w:tr>
      <w:tr w:rsidR="003A29D0" w:rsidRPr="00583CAF" w14:paraId="22930566" w14:textId="77777777" w:rsidTr="005D4AB7">
        <w:trPr>
          <w:trHeight w:val="20"/>
        </w:trPr>
        <w:tc>
          <w:tcPr>
            <w:tcW w:w="0" w:type="auto"/>
            <w:shd w:val="clear" w:color="auto" w:fill="DAEEF3" w:themeFill="accent5" w:themeFillTint="33"/>
            <w:hideMark/>
          </w:tcPr>
          <w:p w14:paraId="6F249D4A"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Rango de puntaje</w:t>
            </w:r>
          </w:p>
        </w:tc>
        <w:tc>
          <w:tcPr>
            <w:tcW w:w="0" w:type="auto"/>
            <w:shd w:val="clear" w:color="auto" w:fill="DAEEF3" w:themeFill="accent5" w:themeFillTint="33"/>
            <w:hideMark/>
          </w:tcPr>
          <w:p w14:paraId="6AB30F12"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72560D03"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6A3E265F"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6D52F522"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Porcentaje 76 a 100</w:t>
            </w:r>
          </w:p>
        </w:tc>
      </w:tr>
      <w:tr w:rsidR="003A29D0" w:rsidRPr="00583CAF" w14:paraId="2AEBFD91" w14:textId="77777777" w:rsidTr="009A4981">
        <w:trPr>
          <w:trHeight w:val="20"/>
        </w:trPr>
        <w:tc>
          <w:tcPr>
            <w:tcW w:w="0" w:type="auto"/>
            <w:hideMark/>
          </w:tcPr>
          <w:p w14:paraId="7D42F10B" w14:textId="77777777" w:rsidR="003A29D0" w:rsidRPr="00583CAF" w:rsidRDefault="003A29D0" w:rsidP="006D5861">
            <w:pPr>
              <w:spacing w:after="0" w:line="240" w:lineRule="auto"/>
              <w:jc w:val="lef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Puntaje matemáticas</w:t>
            </w:r>
          </w:p>
        </w:tc>
        <w:tc>
          <w:tcPr>
            <w:tcW w:w="0" w:type="auto"/>
            <w:hideMark/>
          </w:tcPr>
          <w:p w14:paraId="0C262EC8"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2,41%</w:t>
            </w:r>
          </w:p>
        </w:tc>
        <w:tc>
          <w:tcPr>
            <w:tcW w:w="0" w:type="auto"/>
            <w:hideMark/>
          </w:tcPr>
          <w:p w14:paraId="2FDD64D5"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65,29%</w:t>
            </w:r>
          </w:p>
        </w:tc>
        <w:tc>
          <w:tcPr>
            <w:tcW w:w="0" w:type="auto"/>
            <w:hideMark/>
          </w:tcPr>
          <w:p w14:paraId="5B71FF5E"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31,96%</w:t>
            </w:r>
          </w:p>
        </w:tc>
        <w:tc>
          <w:tcPr>
            <w:tcW w:w="0" w:type="auto"/>
            <w:hideMark/>
          </w:tcPr>
          <w:p w14:paraId="3F5E97A2"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0,34%</w:t>
            </w:r>
          </w:p>
        </w:tc>
      </w:tr>
      <w:tr w:rsidR="003A29D0" w:rsidRPr="00583CAF" w14:paraId="6D5A3064" w14:textId="77777777" w:rsidTr="009A4981">
        <w:trPr>
          <w:trHeight w:val="20"/>
        </w:trPr>
        <w:tc>
          <w:tcPr>
            <w:tcW w:w="0" w:type="auto"/>
            <w:hideMark/>
          </w:tcPr>
          <w:p w14:paraId="3A6B63BD" w14:textId="77777777" w:rsidR="003A29D0" w:rsidRPr="00583CAF" w:rsidRDefault="003A29D0" w:rsidP="006D5861">
            <w:pPr>
              <w:spacing w:after="0" w:line="240" w:lineRule="auto"/>
              <w:jc w:val="lef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Puntaje lectura crítica</w:t>
            </w:r>
          </w:p>
        </w:tc>
        <w:tc>
          <w:tcPr>
            <w:tcW w:w="0" w:type="auto"/>
            <w:hideMark/>
          </w:tcPr>
          <w:p w14:paraId="44DE2F1D"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39,66%</w:t>
            </w:r>
          </w:p>
        </w:tc>
        <w:tc>
          <w:tcPr>
            <w:tcW w:w="0" w:type="auto"/>
            <w:hideMark/>
          </w:tcPr>
          <w:p w14:paraId="1AC24321"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34,48%</w:t>
            </w:r>
          </w:p>
        </w:tc>
        <w:tc>
          <w:tcPr>
            <w:tcW w:w="0" w:type="auto"/>
            <w:hideMark/>
          </w:tcPr>
          <w:p w14:paraId="2996096E"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25,86%</w:t>
            </w:r>
          </w:p>
        </w:tc>
        <w:tc>
          <w:tcPr>
            <w:tcW w:w="0" w:type="auto"/>
            <w:hideMark/>
          </w:tcPr>
          <w:p w14:paraId="7BF47C87"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0,00%</w:t>
            </w:r>
          </w:p>
        </w:tc>
      </w:tr>
      <w:tr w:rsidR="003A29D0" w:rsidRPr="00583CAF" w14:paraId="4E2A15A8" w14:textId="77777777" w:rsidTr="009A4981">
        <w:trPr>
          <w:trHeight w:val="20"/>
        </w:trPr>
        <w:tc>
          <w:tcPr>
            <w:tcW w:w="0" w:type="auto"/>
            <w:hideMark/>
          </w:tcPr>
          <w:p w14:paraId="37FF5501" w14:textId="77777777" w:rsidR="003A29D0" w:rsidRPr="00583CAF" w:rsidRDefault="003A29D0" w:rsidP="006D5861">
            <w:pPr>
              <w:spacing w:after="0" w:line="240" w:lineRule="auto"/>
              <w:jc w:val="lef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Puntaje sociales</w:t>
            </w:r>
          </w:p>
        </w:tc>
        <w:tc>
          <w:tcPr>
            <w:tcW w:w="0" w:type="auto"/>
            <w:hideMark/>
          </w:tcPr>
          <w:p w14:paraId="596CD7C3"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0,69%</w:t>
            </w:r>
          </w:p>
        </w:tc>
        <w:tc>
          <w:tcPr>
            <w:tcW w:w="0" w:type="auto"/>
            <w:hideMark/>
          </w:tcPr>
          <w:p w14:paraId="3F9E29DC"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41,03%</w:t>
            </w:r>
          </w:p>
        </w:tc>
        <w:tc>
          <w:tcPr>
            <w:tcW w:w="0" w:type="auto"/>
            <w:hideMark/>
          </w:tcPr>
          <w:p w14:paraId="31B8A47B"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18,62%</w:t>
            </w:r>
          </w:p>
        </w:tc>
        <w:tc>
          <w:tcPr>
            <w:tcW w:w="0" w:type="auto"/>
            <w:hideMark/>
          </w:tcPr>
          <w:p w14:paraId="138AC812"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39,66%</w:t>
            </w:r>
          </w:p>
        </w:tc>
      </w:tr>
      <w:tr w:rsidR="003A29D0" w:rsidRPr="00583CAF" w14:paraId="7BAA3663" w14:textId="77777777" w:rsidTr="009A4981">
        <w:trPr>
          <w:trHeight w:val="20"/>
        </w:trPr>
        <w:tc>
          <w:tcPr>
            <w:tcW w:w="0" w:type="auto"/>
            <w:hideMark/>
          </w:tcPr>
          <w:p w14:paraId="3F8DB3EF" w14:textId="77777777" w:rsidR="003A29D0" w:rsidRPr="00583CAF" w:rsidRDefault="003A29D0" w:rsidP="006D5861">
            <w:pPr>
              <w:spacing w:after="0" w:line="240" w:lineRule="auto"/>
              <w:jc w:val="lef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Puntaje ciencias naturales</w:t>
            </w:r>
          </w:p>
        </w:tc>
        <w:tc>
          <w:tcPr>
            <w:tcW w:w="0" w:type="auto"/>
            <w:hideMark/>
          </w:tcPr>
          <w:p w14:paraId="3A3CB2DD"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39,66%</w:t>
            </w:r>
          </w:p>
        </w:tc>
        <w:tc>
          <w:tcPr>
            <w:tcW w:w="0" w:type="auto"/>
            <w:hideMark/>
          </w:tcPr>
          <w:p w14:paraId="45A6965C"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39,66%</w:t>
            </w:r>
          </w:p>
        </w:tc>
        <w:tc>
          <w:tcPr>
            <w:tcW w:w="0" w:type="auto"/>
            <w:hideMark/>
          </w:tcPr>
          <w:p w14:paraId="22E32B9A"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20,69%</w:t>
            </w:r>
          </w:p>
        </w:tc>
        <w:tc>
          <w:tcPr>
            <w:tcW w:w="0" w:type="auto"/>
            <w:hideMark/>
          </w:tcPr>
          <w:p w14:paraId="000C872B"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0,00%</w:t>
            </w:r>
          </w:p>
        </w:tc>
      </w:tr>
      <w:tr w:rsidR="003A29D0" w:rsidRPr="00583CAF" w14:paraId="1DC42D96" w14:textId="77777777" w:rsidTr="005D4AB7">
        <w:trPr>
          <w:trHeight w:val="20"/>
        </w:trPr>
        <w:tc>
          <w:tcPr>
            <w:tcW w:w="0" w:type="auto"/>
            <w:shd w:val="clear" w:color="auto" w:fill="DAEEF3" w:themeFill="accent5" w:themeFillTint="33"/>
            <w:hideMark/>
          </w:tcPr>
          <w:p w14:paraId="4BF575E4"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Tiene computador</w:t>
            </w:r>
          </w:p>
        </w:tc>
        <w:tc>
          <w:tcPr>
            <w:tcW w:w="0" w:type="auto"/>
            <w:gridSpan w:val="4"/>
            <w:shd w:val="clear" w:color="auto" w:fill="DAEEF3" w:themeFill="accent5" w:themeFillTint="33"/>
            <w:hideMark/>
          </w:tcPr>
          <w:p w14:paraId="22B891F5" w14:textId="77777777" w:rsidR="003A29D0" w:rsidRPr="00583CAF" w:rsidRDefault="003A29D0" w:rsidP="006D5861">
            <w:pPr>
              <w:spacing w:after="0" w:line="240" w:lineRule="auto"/>
              <w:jc w:val="center"/>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SI</w:t>
            </w:r>
          </w:p>
        </w:tc>
      </w:tr>
      <w:tr w:rsidR="003A29D0" w:rsidRPr="00583CAF" w14:paraId="61241AB6" w14:textId="77777777" w:rsidTr="005D4AB7">
        <w:trPr>
          <w:trHeight w:val="20"/>
        </w:trPr>
        <w:tc>
          <w:tcPr>
            <w:tcW w:w="0" w:type="auto"/>
            <w:shd w:val="clear" w:color="auto" w:fill="DAEEF3" w:themeFill="accent5" w:themeFillTint="33"/>
            <w:hideMark/>
          </w:tcPr>
          <w:p w14:paraId="0A159535"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Rango de puntaje</w:t>
            </w:r>
          </w:p>
        </w:tc>
        <w:tc>
          <w:tcPr>
            <w:tcW w:w="0" w:type="auto"/>
            <w:shd w:val="clear" w:color="auto" w:fill="DAEEF3" w:themeFill="accent5" w:themeFillTint="33"/>
            <w:hideMark/>
          </w:tcPr>
          <w:p w14:paraId="7909D131"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08AB34D3"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2B16250C"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0B97FF26" w14:textId="77777777" w:rsidR="003A29D0" w:rsidRPr="00583CAF" w:rsidRDefault="003A29D0" w:rsidP="006D5861">
            <w:pPr>
              <w:spacing w:after="0" w:line="240" w:lineRule="auto"/>
              <w:jc w:val="left"/>
              <w:rPr>
                <w:rFonts w:asciiTheme="minorHAnsi" w:eastAsia="Times New Roman" w:hAnsiTheme="minorHAnsi" w:cstheme="minorHAnsi"/>
                <w:b/>
                <w:bCs/>
                <w:sz w:val="18"/>
                <w:szCs w:val="18"/>
                <w:lang w:eastAsia="es-CO"/>
              </w:rPr>
            </w:pPr>
            <w:r w:rsidRPr="00583CAF">
              <w:rPr>
                <w:rFonts w:asciiTheme="minorHAnsi" w:eastAsia="Times New Roman" w:hAnsiTheme="minorHAnsi" w:cstheme="minorHAnsi"/>
                <w:b/>
                <w:bCs/>
                <w:sz w:val="18"/>
                <w:szCs w:val="18"/>
                <w:lang w:eastAsia="es-CO"/>
              </w:rPr>
              <w:t>Porcentaje 76 a 100</w:t>
            </w:r>
          </w:p>
        </w:tc>
      </w:tr>
      <w:tr w:rsidR="003A29D0" w:rsidRPr="00583CAF" w14:paraId="626AFD45" w14:textId="77777777" w:rsidTr="009A4981">
        <w:trPr>
          <w:trHeight w:val="20"/>
        </w:trPr>
        <w:tc>
          <w:tcPr>
            <w:tcW w:w="0" w:type="auto"/>
            <w:hideMark/>
          </w:tcPr>
          <w:p w14:paraId="4121A404" w14:textId="77777777" w:rsidR="003A29D0" w:rsidRPr="00583CAF" w:rsidRDefault="003A29D0" w:rsidP="006D5861">
            <w:pPr>
              <w:spacing w:after="0" w:line="240" w:lineRule="auto"/>
              <w:jc w:val="lef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Puntaje matemáticas</w:t>
            </w:r>
          </w:p>
        </w:tc>
        <w:tc>
          <w:tcPr>
            <w:tcW w:w="0" w:type="auto"/>
            <w:hideMark/>
          </w:tcPr>
          <w:p w14:paraId="429DF682"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1,04%</w:t>
            </w:r>
          </w:p>
        </w:tc>
        <w:tc>
          <w:tcPr>
            <w:tcW w:w="0" w:type="auto"/>
            <w:hideMark/>
          </w:tcPr>
          <w:p w14:paraId="4106B6E3"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44,91%</w:t>
            </w:r>
          </w:p>
        </w:tc>
        <w:tc>
          <w:tcPr>
            <w:tcW w:w="0" w:type="auto"/>
            <w:hideMark/>
          </w:tcPr>
          <w:p w14:paraId="39A2FE41"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51,17%</w:t>
            </w:r>
          </w:p>
        </w:tc>
        <w:tc>
          <w:tcPr>
            <w:tcW w:w="0" w:type="auto"/>
            <w:hideMark/>
          </w:tcPr>
          <w:p w14:paraId="3D00CAA5"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2,87%</w:t>
            </w:r>
          </w:p>
        </w:tc>
      </w:tr>
      <w:tr w:rsidR="003A29D0" w:rsidRPr="00583CAF" w14:paraId="54FA9839" w14:textId="77777777" w:rsidTr="009A4981">
        <w:trPr>
          <w:trHeight w:val="20"/>
        </w:trPr>
        <w:tc>
          <w:tcPr>
            <w:tcW w:w="0" w:type="auto"/>
            <w:hideMark/>
          </w:tcPr>
          <w:p w14:paraId="3D833E65" w14:textId="77777777" w:rsidR="003A29D0" w:rsidRPr="00583CAF" w:rsidRDefault="003A29D0" w:rsidP="006D5861">
            <w:pPr>
              <w:spacing w:after="0" w:line="240" w:lineRule="auto"/>
              <w:jc w:val="lef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Puntaje lectura crítica</w:t>
            </w:r>
          </w:p>
        </w:tc>
        <w:tc>
          <w:tcPr>
            <w:tcW w:w="0" w:type="auto"/>
            <w:hideMark/>
          </w:tcPr>
          <w:p w14:paraId="6EFD8BF8"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33,68%</w:t>
            </w:r>
          </w:p>
        </w:tc>
        <w:tc>
          <w:tcPr>
            <w:tcW w:w="0" w:type="auto"/>
            <w:hideMark/>
          </w:tcPr>
          <w:p w14:paraId="0FEF9CC9"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22,72%</w:t>
            </w:r>
          </w:p>
        </w:tc>
        <w:tc>
          <w:tcPr>
            <w:tcW w:w="0" w:type="auto"/>
            <w:hideMark/>
          </w:tcPr>
          <w:p w14:paraId="765E8FE0"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42,56%</w:t>
            </w:r>
          </w:p>
        </w:tc>
        <w:tc>
          <w:tcPr>
            <w:tcW w:w="0" w:type="auto"/>
            <w:hideMark/>
          </w:tcPr>
          <w:p w14:paraId="24C281CF"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1,04%</w:t>
            </w:r>
          </w:p>
        </w:tc>
      </w:tr>
      <w:tr w:rsidR="003A29D0" w:rsidRPr="00583CAF" w14:paraId="098ABB65" w14:textId="77777777" w:rsidTr="009A4981">
        <w:trPr>
          <w:trHeight w:val="20"/>
        </w:trPr>
        <w:tc>
          <w:tcPr>
            <w:tcW w:w="0" w:type="auto"/>
            <w:hideMark/>
          </w:tcPr>
          <w:p w14:paraId="2CAE9B20" w14:textId="77777777" w:rsidR="003A29D0" w:rsidRPr="00583CAF" w:rsidRDefault="003A29D0" w:rsidP="006D5861">
            <w:pPr>
              <w:spacing w:after="0" w:line="240" w:lineRule="auto"/>
              <w:jc w:val="lef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Puntaje sociales</w:t>
            </w:r>
          </w:p>
        </w:tc>
        <w:tc>
          <w:tcPr>
            <w:tcW w:w="0" w:type="auto"/>
            <w:hideMark/>
          </w:tcPr>
          <w:p w14:paraId="4181DAFD"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0,52%</w:t>
            </w:r>
          </w:p>
        </w:tc>
        <w:tc>
          <w:tcPr>
            <w:tcW w:w="0" w:type="auto"/>
            <w:hideMark/>
          </w:tcPr>
          <w:p w14:paraId="2DBAF6E0"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30,03%</w:t>
            </w:r>
          </w:p>
        </w:tc>
        <w:tc>
          <w:tcPr>
            <w:tcW w:w="0" w:type="auto"/>
            <w:hideMark/>
          </w:tcPr>
          <w:p w14:paraId="789DB67B"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34,73%</w:t>
            </w:r>
          </w:p>
        </w:tc>
        <w:tc>
          <w:tcPr>
            <w:tcW w:w="0" w:type="auto"/>
            <w:hideMark/>
          </w:tcPr>
          <w:p w14:paraId="556E74FC"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34,73%</w:t>
            </w:r>
          </w:p>
        </w:tc>
      </w:tr>
      <w:tr w:rsidR="003A29D0" w:rsidRPr="00583CAF" w14:paraId="3D762E6E" w14:textId="77777777" w:rsidTr="009A4981">
        <w:trPr>
          <w:trHeight w:val="20"/>
        </w:trPr>
        <w:tc>
          <w:tcPr>
            <w:tcW w:w="0" w:type="auto"/>
            <w:hideMark/>
          </w:tcPr>
          <w:p w14:paraId="2A43CEFC" w14:textId="77777777" w:rsidR="003A29D0" w:rsidRPr="00583CAF" w:rsidRDefault="003A29D0" w:rsidP="006D5861">
            <w:pPr>
              <w:spacing w:after="0" w:line="240" w:lineRule="auto"/>
              <w:jc w:val="lef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Puntaje ciencias naturales</w:t>
            </w:r>
          </w:p>
        </w:tc>
        <w:tc>
          <w:tcPr>
            <w:tcW w:w="0" w:type="auto"/>
            <w:hideMark/>
          </w:tcPr>
          <w:p w14:paraId="0668635B"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33,68%</w:t>
            </w:r>
          </w:p>
        </w:tc>
        <w:tc>
          <w:tcPr>
            <w:tcW w:w="0" w:type="auto"/>
            <w:hideMark/>
          </w:tcPr>
          <w:p w14:paraId="6DB84A4F"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28,20%</w:t>
            </w:r>
          </w:p>
        </w:tc>
        <w:tc>
          <w:tcPr>
            <w:tcW w:w="0" w:type="auto"/>
            <w:hideMark/>
          </w:tcPr>
          <w:p w14:paraId="5207B800"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37,08%</w:t>
            </w:r>
          </w:p>
        </w:tc>
        <w:tc>
          <w:tcPr>
            <w:tcW w:w="0" w:type="auto"/>
            <w:hideMark/>
          </w:tcPr>
          <w:p w14:paraId="0D2AC938" w14:textId="77777777" w:rsidR="003A29D0" w:rsidRPr="00583CAF" w:rsidRDefault="003A29D0" w:rsidP="006D5861">
            <w:pPr>
              <w:spacing w:after="0" w:line="240" w:lineRule="auto"/>
              <w:jc w:val="right"/>
              <w:rPr>
                <w:rFonts w:asciiTheme="minorHAnsi" w:eastAsia="Times New Roman" w:hAnsiTheme="minorHAnsi" w:cstheme="minorHAnsi"/>
                <w:sz w:val="18"/>
                <w:szCs w:val="18"/>
                <w:lang w:eastAsia="es-CO"/>
              </w:rPr>
            </w:pPr>
            <w:r w:rsidRPr="00583CAF">
              <w:rPr>
                <w:rFonts w:asciiTheme="minorHAnsi" w:eastAsia="Times New Roman" w:hAnsiTheme="minorHAnsi" w:cstheme="minorHAnsi"/>
                <w:sz w:val="18"/>
                <w:szCs w:val="18"/>
                <w:lang w:eastAsia="es-CO"/>
              </w:rPr>
              <w:t>1,04%</w:t>
            </w:r>
          </w:p>
        </w:tc>
      </w:tr>
    </w:tbl>
    <w:p w14:paraId="0E1F717C" w14:textId="77777777" w:rsidR="00BD18DF" w:rsidRDefault="00BD18DF" w:rsidP="006D5861">
      <w:pPr>
        <w:spacing w:line="240" w:lineRule="auto"/>
        <w:rPr>
          <w:b/>
          <w:bCs/>
        </w:rPr>
      </w:pPr>
    </w:p>
    <w:p w14:paraId="109F6B5B" w14:textId="41059484" w:rsidR="003A29D0" w:rsidRDefault="003A29D0" w:rsidP="006D5861">
      <w:pPr>
        <w:spacing w:line="240" w:lineRule="auto"/>
      </w:pPr>
      <w:r w:rsidRPr="00E71F8B">
        <w:rPr>
          <w:b/>
          <w:bCs/>
        </w:rPr>
        <w:t>Análisis</w:t>
      </w:r>
      <w:r>
        <w:t>:</w:t>
      </w:r>
    </w:p>
    <w:p w14:paraId="54F05B50" w14:textId="03C8E5ED" w:rsidR="003A29D0" w:rsidRDefault="007E2F0F" w:rsidP="006D5861">
      <w:pPr>
        <w:spacing w:line="240" w:lineRule="auto"/>
        <w:rPr>
          <w:rFonts w:cs="Arial"/>
        </w:rPr>
      </w:pPr>
      <w:r>
        <w:t xml:space="preserve">En cuanto al impacto de que la familia no tiene </w:t>
      </w:r>
      <w:r w:rsidR="002830EB">
        <w:t xml:space="preserve">computador </w:t>
      </w:r>
      <w:r>
        <w:t xml:space="preserve">en los resultados, se observa que las pruebas en el rango de 51 a 100 registran </w:t>
      </w:r>
      <w:r w:rsidR="00FD6B5A">
        <w:t>32,3</w:t>
      </w:r>
      <w:r>
        <w:rPr>
          <w:rFonts w:cs="Arial"/>
        </w:rPr>
        <w:t xml:space="preserve">% en matemáticas, </w:t>
      </w:r>
      <w:r w:rsidR="00FD6B5A">
        <w:rPr>
          <w:rFonts w:cs="Arial"/>
        </w:rPr>
        <w:t>25,86</w:t>
      </w:r>
      <w:r>
        <w:rPr>
          <w:rFonts w:cs="Arial"/>
        </w:rPr>
        <w:t xml:space="preserve">% en lectura critica, </w:t>
      </w:r>
      <w:r w:rsidR="00FD6B5A">
        <w:rPr>
          <w:rFonts w:cs="Arial"/>
        </w:rPr>
        <w:t>58,28</w:t>
      </w:r>
      <w:r>
        <w:rPr>
          <w:rFonts w:cs="Arial"/>
        </w:rPr>
        <w:t>% sociales y 2</w:t>
      </w:r>
      <w:r w:rsidR="00FD6B5A">
        <w:rPr>
          <w:rFonts w:cs="Arial"/>
        </w:rPr>
        <w:t>0,69</w:t>
      </w:r>
      <w:r>
        <w:rPr>
          <w:rFonts w:cs="Arial"/>
        </w:rPr>
        <w:t xml:space="preserve">% ciencias naturales, en </w:t>
      </w:r>
      <w:r>
        <w:rPr>
          <w:rFonts w:cs="Arial"/>
        </w:rPr>
        <w:lastRenderedPageBreak/>
        <w:t xml:space="preserve">comparación con los resultados que la familia tiene </w:t>
      </w:r>
      <w:r w:rsidR="002830EB">
        <w:t>computador</w:t>
      </w:r>
      <w:r w:rsidR="002830EB">
        <w:rPr>
          <w:rFonts w:cs="Arial"/>
        </w:rPr>
        <w:t xml:space="preserve"> </w:t>
      </w:r>
      <w:r>
        <w:rPr>
          <w:rFonts w:cs="Arial"/>
        </w:rPr>
        <w:t xml:space="preserve">con </w:t>
      </w:r>
      <w:r w:rsidR="00107F68">
        <w:rPr>
          <w:rFonts w:cs="Arial"/>
        </w:rPr>
        <w:t>57,04</w:t>
      </w:r>
      <w:r>
        <w:rPr>
          <w:rFonts w:cs="Arial"/>
        </w:rPr>
        <w:t xml:space="preserve">% en matemáticas, </w:t>
      </w:r>
      <w:r w:rsidR="00107F68">
        <w:rPr>
          <w:rFonts w:cs="Arial"/>
        </w:rPr>
        <w:t>43,6</w:t>
      </w:r>
      <w:r>
        <w:rPr>
          <w:rFonts w:cs="Arial"/>
        </w:rPr>
        <w:t>% en lectura critica,</w:t>
      </w:r>
      <w:r w:rsidR="00107F68">
        <w:rPr>
          <w:rFonts w:cs="Arial"/>
        </w:rPr>
        <w:t xml:space="preserve"> 69,46</w:t>
      </w:r>
      <w:r>
        <w:rPr>
          <w:rFonts w:cs="Arial"/>
        </w:rPr>
        <w:t xml:space="preserve">% sociales y </w:t>
      </w:r>
      <w:r w:rsidR="00107F68">
        <w:rPr>
          <w:rFonts w:cs="Arial"/>
        </w:rPr>
        <w:t>38,12</w:t>
      </w:r>
      <w:r>
        <w:rPr>
          <w:rFonts w:cs="Arial"/>
        </w:rPr>
        <w:t>% ciencias naturales.</w:t>
      </w:r>
    </w:p>
    <w:p w14:paraId="76DF9571" w14:textId="56323A60" w:rsidR="003A29D0" w:rsidRDefault="003A29D0" w:rsidP="00B56210">
      <w:pPr>
        <w:spacing w:line="240" w:lineRule="auto"/>
      </w:pPr>
      <w:r>
        <w:t xml:space="preserve">Tabla de resultados en porcentajes al resultado 13 referente a los puntajes si el estudiante tiene computador – Ingles. </w:t>
      </w:r>
    </w:p>
    <w:p w14:paraId="06CC4B5E" w14:textId="45F18AB7" w:rsidR="00B56210" w:rsidRPr="00B56210" w:rsidRDefault="00B56210" w:rsidP="00B56210">
      <w:pPr>
        <w:pStyle w:val="Descripcin"/>
        <w:jc w:val="center"/>
        <w:rPr>
          <w:color w:val="auto"/>
          <w:sz w:val="24"/>
          <w:szCs w:val="24"/>
        </w:rPr>
      </w:pPr>
      <w:bookmarkStart w:id="161" w:name="_Toc151316138"/>
      <w:r w:rsidRPr="00B56210">
        <w:rPr>
          <w:color w:val="auto"/>
          <w:sz w:val="24"/>
          <w:szCs w:val="24"/>
        </w:rPr>
        <w:t xml:space="preserve">Tabla </w:t>
      </w:r>
      <w:r w:rsidRPr="00B56210">
        <w:rPr>
          <w:color w:val="auto"/>
          <w:sz w:val="24"/>
          <w:szCs w:val="24"/>
        </w:rPr>
        <w:fldChar w:fldCharType="begin"/>
      </w:r>
      <w:r w:rsidRPr="00B56210">
        <w:rPr>
          <w:color w:val="auto"/>
          <w:sz w:val="24"/>
          <w:szCs w:val="24"/>
        </w:rPr>
        <w:instrText xml:space="preserve"> SEQ Tabla \* ARABIC </w:instrText>
      </w:r>
      <w:r w:rsidRPr="00B56210">
        <w:rPr>
          <w:color w:val="auto"/>
          <w:sz w:val="24"/>
          <w:szCs w:val="24"/>
        </w:rPr>
        <w:fldChar w:fldCharType="separate"/>
      </w:r>
      <w:r w:rsidR="00D16B67">
        <w:rPr>
          <w:noProof/>
          <w:color w:val="auto"/>
          <w:sz w:val="24"/>
          <w:szCs w:val="24"/>
        </w:rPr>
        <w:t>20</w:t>
      </w:r>
      <w:r w:rsidRPr="00B56210">
        <w:rPr>
          <w:color w:val="auto"/>
          <w:sz w:val="24"/>
          <w:szCs w:val="24"/>
        </w:rPr>
        <w:fldChar w:fldCharType="end"/>
      </w:r>
      <w:r w:rsidRPr="00B56210">
        <w:rPr>
          <w:color w:val="auto"/>
          <w:sz w:val="24"/>
          <w:szCs w:val="24"/>
        </w:rPr>
        <w:t>. Porcentajes si el estudiante tiene computador</w:t>
      </w:r>
      <w:bookmarkEnd w:id="161"/>
    </w:p>
    <w:tbl>
      <w:tblPr>
        <w:tblStyle w:val="Tablaconcuadrcula"/>
        <w:tblW w:w="0" w:type="auto"/>
        <w:jc w:val="center"/>
        <w:tblLook w:val="04A0" w:firstRow="1" w:lastRow="0" w:firstColumn="1" w:lastColumn="0" w:noHBand="0" w:noVBand="1"/>
      </w:tblPr>
      <w:tblGrid>
        <w:gridCol w:w="1589"/>
        <w:gridCol w:w="1228"/>
        <w:gridCol w:w="1264"/>
        <w:gridCol w:w="1264"/>
        <w:gridCol w:w="1256"/>
        <w:gridCol w:w="1255"/>
      </w:tblGrid>
      <w:tr w:rsidR="003A29D0" w:rsidRPr="00763B5C" w14:paraId="563CCE20" w14:textId="77777777" w:rsidTr="005D4AB7">
        <w:trPr>
          <w:trHeight w:val="20"/>
          <w:jc w:val="center"/>
        </w:trPr>
        <w:tc>
          <w:tcPr>
            <w:tcW w:w="0" w:type="auto"/>
            <w:shd w:val="clear" w:color="auto" w:fill="DAEEF3" w:themeFill="accent5" w:themeFillTint="33"/>
            <w:hideMark/>
          </w:tcPr>
          <w:p w14:paraId="3D093137"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Tiene computador</w:t>
            </w:r>
          </w:p>
        </w:tc>
        <w:tc>
          <w:tcPr>
            <w:tcW w:w="0" w:type="auto"/>
            <w:gridSpan w:val="5"/>
            <w:shd w:val="clear" w:color="auto" w:fill="DAEEF3" w:themeFill="accent5" w:themeFillTint="33"/>
            <w:hideMark/>
          </w:tcPr>
          <w:p w14:paraId="24B1DB75" w14:textId="77777777" w:rsidR="003A29D0" w:rsidRPr="00763B5C" w:rsidRDefault="003A29D0" w:rsidP="006D5861">
            <w:pPr>
              <w:spacing w:after="0" w:line="240" w:lineRule="auto"/>
              <w:jc w:val="center"/>
              <w:rPr>
                <w:rFonts w:ascii="Times New Roman" w:eastAsia="Times New Roman" w:hAnsi="Times New Roman" w:cs="Times New Roman"/>
                <w:b/>
                <w:bCs/>
                <w:sz w:val="18"/>
                <w:szCs w:val="18"/>
                <w:lang w:eastAsia="es-CO"/>
              </w:rPr>
            </w:pPr>
            <w:r w:rsidRPr="00763B5C">
              <w:rPr>
                <w:rFonts w:ascii="Calibri" w:eastAsia="Times New Roman" w:hAnsi="Calibri" w:cs="Calibri"/>
                <w:b/>
                <w:bCs/>
                <w:sz w:val="18"/>
                <w:szCs w:val="18"/>
                <w:lang w:eastAsia="es-CO"/>
              </w:rPr>
              <w:t>NO</w:t>
            </w:r>
          </w:p>
        </w:tc>
      </w:tr>
      <w:tr w:rsidR="003A29D0" w:rsidRPr="00763B5C" w14:paraId="37465F02" w14:textId="77777777" w:rsidTr="005D4AB7">
        <w:trPr>
          <w:trHeight w:val="20"/>
          <w:jc w:val="center"/>
        </w:trPr>
        <w:tc>
          <w:tcPr>
            <w:tcW w:w="0" w:type="auto"/>
            <w:shd w:val="clear" w:color="auto" w:fill="DAEEF3" w:themeFill="accent5" w:themeFillTint="33"/>
            <w:hideMark/>
          </w:tcPr>
          <w:p w14:paraId="75BC8B6C"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5D3D9A5B"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1F577319"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78E737FB"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595B9756"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29C9A186"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B+</w:t>
            </w:r>
          </w:p>
        </w:tc>
      </w:tr>
      <w:tr w:rsidR="003A29D0" w:rsidRPr="00763B5C" w14:paraId="362E1C08" w14:textId="77777777" w:rsidTr="009A4981">
        <w:trPr>
          <w:trHeight w:val="20"/>
          <w:jc w:val="center"/>
        </w:trPr>
        <w:tc>
          <w:tcPr>
            <w:tcW w:w="0" w:type="auto"/>
            <w:hideMark/>
          </w:tcPr>
          <w:p w14:paraId="21B79496" w14:textId="77777777" w:rsidR="003A29D0" w:rsidRPr="00763B5C" w:rsidRDefault="003A29D0" w:rsidP="006D5861">
            <w:pPr>
              <w:spacing w:after="0" w:line="240" w:lineRule="auto"/>
              <w:jc w:val="lef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Puntaje inglés</w:t>
            </w:r>
          </w:p>
        </w:tc>
        <w:tc>
          <w:tcPr>
            <w:tcW w:w="0" w:type="auto"/>
            <w:hideMark/>
          </w:tcPr>
          <w:p w14:paraId="1ACC1590"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63,92%</w:t>
            </w:r>
          </w:p>
        </w:tc>
        <w:tc>
          <w:tcPr>
            <w:tcW w:w="0" w:type="auto"/>
            <w:hideMark/>
          </w:tcPr>
          <w:p w14:paraId="2263EB57"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28,52%</w:t>
            </w:r>
          </w:p>
        </w:tc>
        <w:tc>
          <w:tcPr>
            <w:tcW w:w="0" w:type="auto"/>
            <w:hideMark/>
          </w:tcPr>
          <w:p w14:paraId="6E481AA8"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5,84%</w:t>
            </w:r>
          </w:p>
        </w:tc>
        <w:tc>
          <w:tcPr>
            <w:tcW w:w="0" w:type="auto"/>
            <w:hideMark/>
          </w:tcPr>
          <w:p w14:paraId="5F3385C2"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1,37%</w:t>
            </w:r>
          </w:p>
        </w:tc>
        <w:tc>
          <w:tcPr>
            <w:tcW w:w="0" w:type="auto"/>
            <w:hideMark/>
          </w:tcPr>
          <w:p w14:paraId="569F3E83"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0,34%</w:t>
            </w:r>
          </w:p>
        </w:tc>
      </w:tr>
      <w:tr w:rsidR="003A29D0" w:rsidRPr="00763B5C" w14:paraId="3EAE6ABB" w14:textId="77777777" w:rsidTr="005D4AB7">
        <w:trPr>
          <w:trHeight w:val="20"/>
          <w:jc w:val="center"/>
        </w:trPr>
        <w:tc>
          <w:tcPr>
            <w:tcW w:w="0" w:type="auto"/>
            <w:shd w:val="clear" w:color="auto" w:fill="DAEEF3" w:themeFill="accent5" w:themeFillTint="33"/>
            <w:hideMark/>
          </w:tcPr>
          <w:p w14:paraId="21F61CB9"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Tiene computador</w:t>
            </w:r>
          </w:p>
        </w:tc>
        <w:tc>
          <w:tcPr>
            <w:tcW w:w="0" w:type="auto"/>
            <w:gridSpan w:val="5"/>
            <w:shd w:val="clear" w:color="auto" w:fill="DAEEF3" w:themeFill="accent5" w:themeFillTint="33"/>
            <w:hideMark/>
          </w:tcPr>
          <w:p w14:paraId="79B8B96C" w14:textId="77777777" w:rsidR="003A29D0" w:rsidRPr="00763B5C" w:rsidRDefault="003A29D0" w:rsidP="006D5861">
            <w:pPr>
              <w:spacing w:after="0" w:line="240" w:lineRule="auto"/>
              <w:jc w:val="center"/>
              <w:rPr>
                <w:rFonts w:ascii="Times New Roman" w:eastAsia="Times New Roman" w:hAnsi="Times New Roman" w:cs="Times New Roman"/>
                <w:b/>
                <w:bCs/>
                <w:sz w:val="18"/>
                <w:szCs w:val="18"/>
                <w:lang w:eastAsia="es-CO"/>
              </w:rPr>
            </w:pPr>
            <w:r w:rsidRPr="00763B5C">
              <w:rPr>
                <w:rFonts w:ascii="Calibri" w:eastAsia="Times New Roman" w:hAnsi="Calibri" w:cs="Calibri"/>
                <w:b/>
                <w:bCs/>
                <w:sz w:val="18"/>
                <w:szCs w:val="18"/>
                <w:lang w:eastAsia="es-CO"/>
              </w:rPr>
              <w:t>SI</w:t>
            </w:r>
          </w:p>
        </w:tc>
      </w:tr>
      <w:tr w:rsidR="003A29D0" w:rsidRPr="00763B5C" w14:paraId="1379583D" w14:textId="77777777" w:rsidTr="005D4AB7">
        <w:trPr>
          <w:trHeight w:val="20"/>
          <w:jc w:val="center"/>
        </w:trPr>
        <w:tc>
          <w:tcPr>
            <w:tcW w:w="0" w:type="auto"/>
            <w:shd w:val="clear" w:color="auto" w:fill="DAEEF3" w:themeFill="accent5" w:themeFillTint="33"/>
            <w:hideMark/>
          </w:tcPr>
          <w:p w14:paraId="44416392"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1B95B780"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59AD6CB6"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6D305955"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72DFFC33"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15DB2724" w14:textId="77777777" w:rsidR="003A29D0" w:rsidRPr="00763B5C" w:rsidRDefault="003A29D0" w:rsidP="006D5861">
            <w:pPr>
              <w:spacing w:after="0" w:line="240" w:lineRule="auto"/>
              <w:jc w:val="left"/>
              <w:rPr>
                <w:rFonts w:ascii="Calibri" w:eastAsia="Times New Roman" w:hAnsi="Calibri" w:cs="Calibri"/>
                <w:b/>
                <w:bCs/>
                <w:sz w:val="18"/>
                <w:szCs w:val="18"/>
                <w:lang w:eastAsia="es-CO"/>
              </w:rPr>
            </w:pPr>
            <w:r w:rsidRPr="00763B5C">
              <w:rPr>
                <w:rFonts w:ascii="Calibri" w:eastAsia="Times New Roman" w:hAnsi="Calibri" w:cs="Calibri"/>
                <w:b/>
                <w:bCs/>
                <w:sz w:val="18"/>
                <w:szCs w:val="18"/>
                <w:lang w:eastAsia="es-CO"/>
              </w:rPr>
              <w:t>Porcentaje B+</w:t>
            </w:r>
          </w:p>
        </w:tc>
      </w:tr>
      <w:tr w:rsidR="003A29D0" w:rsidRPr="00763B5C" w14:paraId="50A1F8E8" w14:textId="77777777" w:rsidTr="009A4981">
        <w:trPr>
          <w:trHeight w:val="20"/>
          <w:jc w:val="center"/>
        </w:trPr>
        <w:tc>
          <w:tcPr>
            <w:tcW w:w="0" w:type="auto"/>
            <w:hideMark/>
          </w:tcPr>
          <w:p w14:paraId="313ACC91" w14:textId="77777777" w:rsidR="003A29D0" w:rsidRPr="00763B5C" w:rsidRDefault="003A29D0" w:rsidP="006D5861">
            <w:pPr>
              <w:spacing w:after="0" w:line="240" w:lineRule="auto"/>
              <w:jc w:val="lef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Puntaje inglés</w:t>
            </w:r>
          </w:p>
        </w:tc>
        <w:tc>
          <w:tcPr>
            <w:tcW w:w="0" w:type="auto"/>
            <w:hideMark/>
          </w:tcPr>
          <w:p w14:paraId="37C69731"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38,64%</w:t>
            </w:r>
          </w:p>
        </w:tc>
        <w:tc>
          <w:tcPr>
            <w:tcW w:w="0" w:type="auto"/>
            <w:hideMark/>
          </w:tcPr>
          <w:p w14:paraId="58A2F556"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32,64%</w:t>
            </w:r>
          </w:p>
        </w:tc>
        <w:tc>
          <w:tcPr>
            <w:tcW w:w="0" w:type="auto"/>
            <w:hideMark/>
          </w:tcPr>
          <w:p w14:paraId="7EAAC978"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15,14%</w:t>
            </w:r>
          </w:p>
        </w:tc>
        <w:tc>
          <w:tcPr>
            <w:tcW w:w="0" w:type="auto"/>
            <w:hideMark/>
          </w:tcPr>
          <w:p w14:paraId="78FFE9A4"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9,66%</w:t>
            </w:r>
          </w:p>
        </w:tc>
        <w:tc>
          <w:tcPr>
            <w:tcW w:w="0" w:type="auto"/>
            <w:hideMark/>
          </w:tcPr>
          <w:p w14:paraId="0CB32BBF" w14:textId="77777777" w:rsidR="003A29D0" w:rsidRPr="00763B5C" w:rsidRDefault="003A29D0" w:rsidP="006D5861">
            <w:pPr>
              <w:spacing w:after="0" w:line="240" w:lineRule="auto"/>
              <w:jc w:val="right"/>
              <w:rPr>
                <w:rFonts w:ascii="Calibri" w:eastAsia="Times New Roman" w:hAnsi="Calibri" w:cs="Calibri"/>
                <w:sz w:val="18"/>
                <w:szCs w:val="18"/>
                <w:lang w:eastAsia="es-CO"/>
              </w:rPr>
            </w:pPr>
            <w:r w:rsidRPr="00763B5C">
              <w:rPr>
                <w:rFonts w:ascii="Calibri" w:eastAsia="Times New Roman" w:hAnsi="Calibri" w:cs="Calibri"/>
                <w:sz w:val="18"/>
                <w:szCs w:val="18"/>
                <w:lang w:eastAsia="es-CO"/>
              </w:rPr>
              <w:t>3,92%</w:t>
            </w:r>
          </w:p>
        </w:tc>
      </w:tr>
    </w:tbl>
    <w:p w14:paraId="16AE6FF1" w14:textId="77777777" w:rsidR="003A29D0" w:rsidRDefault="003A29D0" w:rsidP="006D5861">
      <w:pPr>
        <w:spacing w:line="240" w:lineRule="auto"/>
        <w:ind w:left="284" w:hanging="284"/>
      </w:pPr>
    </w:p>
    <w:p w14:paraId="73994A6D" w14:textId="0424B0CE" w:rsidR="00D9485C" w:rsidRPr="002830EB" w:rsidRDefault="003A29D0" w:rsidP="006D5861">
      <w:pPr>
        <w:spacing w:line="240" w:lineRule="auto"/>
      </w:pPr>
      <w:r w:rsidRPr="00E71F8B">
        <w:rPr>
          <w:b/>
          <w:bCs/>
        </w:rPr>
        <w:t>Análisis</w:t>
      </w:r>
      <w:r>
        <w:t>:</w:t>
      </w:r>
    </w:p>
    <w:p w14:paraId="750F7DF9" w14:textId="7FADDB65" w:rsidR="00D9485C" w:rsidRDefault="007E2F0F" w:rsidP="00B56210">
      <w:pPr>
        <w:spacing w:after="200" w:line="240" w:lineRule="auto"/>
        <w:rPr>
          <w:b/>
          <w:bCs/>
        </w:rPr>
      </w:pPr>
      <w:r>
        <w:t xml:space="preserve">Se observa que el nivel de inglés básico (A- y A) de los estudiantes que la familia no tiene </w:t>
      </w:r>
      <w:r w:rsidR="002830EB">
        <w:t xml:space="preserve">computador </w:t>
      </w:r>
      <w:r>
        <w:t xml:space="preserve">registra un </w:t>
      </w:r>
      <w:r w:rsidR="00D31224">
        <w:t>92,44</w:t>
      </w:r>
      <w:r>
        <w:t>%, en comparación con</w:t>
      </w:r>
      <w:r w:rsidR="00D31224">
        <w:t xml:space="preserve"> 71,28%</w:t>
      </w:r>
      <w:r>
        <w:t xml:space="preserve"> del desempeño de los estudiantes que la familia </w:t>
      </w:r>
      <w:r w:rsidR="002830EB">
        <w:t>tiene computador</w:t>
      </w:r>
      <w:r>
        <w:t xml:space="preserve">. </w:t>
      </w:r>
    </w:p>
    <w:p w14:paraId="6E60BF93" w14:textId="77777777" w:rsidR="00D9485C" w:rsidRDefault="00D9485C" w:rsidP="006D5861">
      <w:pPr>
        <w:spacing w:line="240" w:lineRule="auto"/>
      </w:pPr>
      <w:r w:rsidRPr="004619F3">
        <w:rPr>
          <w:b/>
          <w:bCs/>
        </w:rPr>
        <w:t xml:space="preserve">Resultado </w:t>
      </w:r>
      <w:r>
        <w:rPr>
          <w:b/>
          <w:bCs/>
        </w:rPr>
        <w:t>14</w:t>
      </w:r>
      <w:r>
        <w:t xml:space="preserve">. Resultados en relación si la familia del estudiante tiene internet </w:t>
      </w:r>
    </w:p>
    <w:p w14:paraId="4B0C7E0B" w14:textId="77777777" w:rsidR="00B56210" w:rsidRDefault="00B56210" w:rsidP="006D5861">
      <w:pPr>
        <w:spacing w:line="240" w:lineRule="auto"/>
      </w:pPr>
    </w:p>
    <w:p w14:paraId="33BD7AB4" w14:textId="6FBA79EB" w:rsidR="00D16B67" w:rsidRDefault="003A29D0" w:rsidP="00D16B67">
      <w:pPr>
        <w:spacing w:line="240" w:lineRule="auto"/>
      </w:pPr>
      <w:r>
        <w:t xml:space="preserve">Tabla de resultados en porcentajes al resultado 14 referente a los </w:t>
      </w:r>
      <w:r w:rsidR="00D16B67" w:rsidRPr="00D16B67">
        <w:t>puntajes si el estudiante tiene internet</w:t>
      </w:r>
      <w:r w:rsidR="00D16B67">
        <w:t>.</w:t>
      </w:r>
    </w:p>
    <w:p w14:paraId="6E0CA3C1" w14:textId="7D07F25C" w:rsidR="003A29D0" w:rsidRDefault="00D16B67" w:rsidP="00D16B67">
      <w:pPr>
        <w:pStyle w:val="Descripcin"/>
        <w:keepNext/>
        <w:jc w:val="center"/>
      </w:pPr>
      <w:bookmarkStart w:id="162" w:name="_Toc151316139"/>
      <w:r w:rsidRPr="00D16B67">
        <w:rPr>
          <w:color w:val="auto"/>
          <w:sz w:val="24"/>
          <w:szCs w:val="24"/>
        </w:rPr>
        <w:t xml:space="preserve">Tabla </w:t>
      </w:r>
      <w:r w:rsidRPr="00D16B67">
        <w:rPr>
          <w:color w:val="auto"/>
          <w:sz w:val="24"/>
          <w:szCs w:val="24"/>
        </w:rPr>
        <w:fldChar w:fldCharType="begin"/>
      </w:r>
      <w:r w:rsidRPr="00D16B67">
        <w:rPr>
          <w:color w:val="auto"/>
          <w:sz w:val="24"/>
          <w:szCs w:val="24"/>
        </w:rPr>
        <w:instrText xml:space="preserve"> SEQ Tabla \* ARABIC </w:instrText>
      </w:r>
      <w:r w:rsidRPr="00D16B67">
        <w:rPr>
          <w:color w:val="auto"/>
          <w:sz w:val="24"/>
          <w:szCs w:val="24"/>
        </w:rPr>
        <w:fldChar w:fldCharType="separate"/>
      </w:r>
      <w:r>
        <w:rPr>
          <w:noProof/>
          <w:color w:val="auto"/>
          <w:sz w:val="24"/>
          <w:szCs w:val="24"/>
        </w:rPr>
        <w:t>21</w:t>
      </w:r>
      <w:r w:rsidRPr="00D16B67">
        <w:rPr>
          <w:color w:val="auto"/>
          <w:sz w:val="24"/>
          <w:szCs w:val="24"/>
        </w:rPr>
        <w:fldChar w:fldCharType="end"/>
      </w:r>
      <w:r w:rsidRPr="00D16B67">
        <w:rPr>
          <w:color w:val="auto"/>
          <w:sz w:val="24"/>
          <w:szCs w:val="24"/>
        </w:rPr>
        <w:t xml:space="preserve">. </w:t>
      </w:r>
      <w:bookmarkStart w:id="163" w:name="_Hlk150888330"/>
      <w:r w:rsidRPr="00D16B67">
        <w:rPr>
          <w:color w:val="auto"/>
          <w:sz w:val="24"/>
          <w:szCs w:val="24"/>
        </w:rPr>
        <w:t>Porcentajes si el estudiante tiene internet</w:t>
      </w:r>
      <w:bookmarkEnd w:id="162"/>
      <w:bookmarkEnd w:id="163"/>
    </w:p>
    <w:tbl>
      <w:tblPr>
        <w:tblStyle w:val="Tablaconcuadrcula"/>
        <w:tblW w:w="0" w:type="auto"/>
        <w:tblLook w:val="04A0" w:firstRow="1" w:lastRow="0" w:firstColumn="1" w:lastColumn="0" w:noHBand="0" w:noVBand="1"/>
      </w:tblPr>
      <w:tblGrid>
        <w:gridCol w:w="2166"/>
        <w:gridCol w:w="1508"/>
        <w:gridCol w:w="1599"/>
        <w:gridCol w:w="1599"/>
        <w:gridCol w:w="1691"/>
      </w:tblGrid>
      <w:tr w:rsidR="0002603C" w:rsidRPr="00303702" w14:paraId="370ED39B" w14:textId="77777777" w:rsidTr="005D4AB7">
        <w:trPr>
          <w:trHeight w:val="20"/>
        </w:trPr>
        <w:tc>
          <w:tcPr>
            <w:tcW w:w="0" w:type="auto"/>
            <w:shd w:val="clear" w:color="auto" w:fill="DAEEF3" w:themeFill="accent5" w:themeFillTint="33"/>
            <w:hideMark/>
          </w:tcPr>
          <w:p w14:paraId="1CA0DDD4"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Tiene internet</w:t>
            </w:r>
          </w:p>
        </w:tc>
        <w:tc>
          <w:tcPr>
            <w:tcW w:w="0" w:type="auto"/>
            <w:gridSpan w:val="4"/>
            <w:shd w:val="clear" w:color="auto" w:fill="DAEEF3" w:themeFill="accent5" w:themeFillTint="33"/>
            <w:hideMark/>
          </w:tcPr>
          <w:p w14:paraId="626AD233" w14:textId="77777777" w:rsidR="0002603C" w:rsidRPr="00303702" w:rsidRDefault="0002603C" w:rsidP="006D5861">
            <w:pPr>
              <w:spacing w:after="0" w:line="240" w:lineRule="auto"/>
              <w:jc w:val="center"/>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NO</w:t>
            </w:r>
          </w:p>
        </w:tc>
      </w:tr>
      <w:tr w:rsidR="0002603C" w:rsidRPr="00303702" w14:paraId="2E12708A" w14:textId="77777777" w:rsidTr="005D4AB7">
        <w:trPr>
          <w:trHeight w:val="20"/>
        </w:trPr>
        <w:tc>
          <w:tcPr>
            <w:tcW w:w="0" w:type="auto"/>
            <w:shd w:val="clear" w:color="auto" w:fill="DAEEF3" w:themeFill="accent5" w:themeFillTint="33"/>
            <w:hideMark/>
          </w:tcPr>
          <w:p w14:paraId="4ED8BC6C"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6BC15047"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723193D9"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7301E6C9"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2AFFB012"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Porcentaje 76 a 100</w:t>
            </w:r>
          </w:p>
        </w:tc>
      </w:tr>
      <w:tr w:rsidR="0002603C" w:rsidRPr="00303702" w14:paraId="24466551" w14:textId="77777777" w:rsidTr="009A4981">
        <w:trPr>
          <w:trHeight w:val="20"/>
        </w:trPr>
        <w:tc>
          <w:tcPr>
            <w:tcW w:w="0" w:type="auto"/>
            <w:hideMark/>
          </w:tcPr>
          <w:p w14:paraId="14743B59"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Puntaje matemáticas</w:t>
            </w:r>
          </w:p>
        </w:tc>
        <w:tc>
          <w:tcPr>
            <w:tcW w:w="0" w:type="auto"/>
            <w:hideMark/>
          </w:tcPr>
          <w:p w14:paraId="4A15774F"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2,27%</w:t>
            </w:r>
          </w:p>
        </w:tc>
        <w:tc>
          <w:tcPr>
            <w:tcW w:w="0" w:type="auto"/>
            <w:hideMark/>
          </w:tcPr>
          <w:p w14:paraId="348EF175"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65,05%</w:t>
            </w:r>
          </w:p>
        </w:tc>
        <w:tc>
          <w:tcPr>
            <w:tcW w:w="0" w:type="auto"/>
            <w:hideMark/>
          </w:tcPr>
          <w:p w14:paraId="6AD1F496"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32,04%</w:t>
            </w:r>
          </w:p>
        </w:tc>
        <w:tc>
          <w:tcPr>
            <w:tcW w:w="0" w:type="auto"/>
            <w:hideMark/>
          </w:tcPr>
          <w:p w14:paraId="13A10B97"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0,65%</w:t>
            </w:r>
          </w:p>
        </w:tc>
      </w:tr>
      <w:tr w:rsidR="0002603C" w:rsidRPr="00303702" w14:paraId="4503609E" w14:textId="77777777" w:rsidTr="009A4981">
        <w:trPr>
          <w:trHeight w:val="20"/>
        </w:trPr>
        <w:tc>
          <w:tcPr>
            <w:tcW w:w="0" w:type="auto"/>
            <w:hideMark/>
          </w:tcPr>
          <w:p w14:paraId="3BA99683"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Puntaje lectura crítica</w:t>
            </w:r>
          </w:p>
        </w:tc>
        <w:tc>
          <w:tcPr>
            <w:tcW w:w="0" w:type="auto"/>
            <w:hideMark/>
          </w:tcPr>
          <w:p w14:paraId="7400015E"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46,75%</w:t>
            </w:r>
          </w:p>
        </w:tc>
        <w:tc>
          <w:tcPr>
            <w:tcW w:w="0" w:type="auto"/>
            <w:hideMark/>
          </w:tcPr>
          <w:p w14:paraId="3F4174ED"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31,17%</w:t>
            </w:r>
          </w:p>
        </w:tc>
        <w:tc>
          <w:tcPr>
            <w:tcW w:w="0" w:type="auto"/>
            <w:hideMark/>
          </w:tcPr>
          <w:p w14:paraId="4D2F72A7"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22,08%</w:t>
            </w:r>
          </w:p>
        </w:tc>
        <w:tc>
          <w:tcPr>
            <w:tcW w:w="0" w:type="auto"/>
            <w:hideMark/>
          </w:tcPr>
          <w:p w14:paraId="304E403E"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0,00%</w:t>
            </w:r>
          </w:p>
        </w:tc>
      </w:tr>
      <w:tr w:rsidR="0002603C" w:rsidRPr="00303702" w14:paraId="60F6DD9A" w14:textId="77777777" w:rsidTr="009A4981">
        <w:trPr>
          <w:trHeight w:val="20"/>
        </w:trPr>
        <w:tc>
          <w:tcPr>
            <w:tcW w:w="0" w:type="auto"/>
            <w:hideMark/>
          </w:tcPr>
          <w:p w14:paraId="2D9E5BED"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Puntaje sociales</w:t>
            </w:r>
          </w:p>
        </w:tc>
        <w:tc>
          <w:tcPr>
            <w:tcW w:w="0" w:type="auto"/>
            <w:hideMark/>
          </w:tcPr>
          <w:p w14:paraId="2F39545D"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0,65%</w:t>
            </w:r>
          </w:p>
        </w:tc>
        <w:tc>
          <w:tcPr>
            <w:tcW w:w="0" w:type="auto"/>
            <w:hideMark/>
          </w:tcPr>
          <w:p w14:paraId="45662F47"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35,71%</w:t>
            </w:r>
          </w:p>
        </w:tc>
        <w:tc>
          <w:tcPr>
            <w:tcW w:w="0" w:type="auto"/>
            <w:hideMark/>
          </w:tcPr>
          <w:p w14:paraId="7C30992C"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16,88%</w:t>
            </w:r>
          </w:p>
        </w:tc>
        <w:tc>
          <w:tcPr>
            <w:tcW w:w="0" w:type="auto"/>
            <w:hideMark/>
          </w:tcPr>
          <w:p w14:paraId="6F7119C7"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46,75%</w:t>
            </w:r>
          </w:p>
        </w:tc>
      </w:tr>
      <w:tr w:rsidR="0002603C" w:rsidRPr="00303702" w14:paraId="0AB5022B" w14:textId="77777777" w:rsidTr="009A4981">
        <w:trPr>
          <w:trHeight w:val="20"/>
        </w:trPr>
        <w:tc>
          <w:tcPr>
            <w:tcW w:w="0" w:type="auto"/>
            <w:hideMark/>
          </w:tcPr>
          <w:p w14:paraId="79A055F4"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Puntaje ciencias naturales</w:t>
            </w:r>
          </w:p>
        </w:tc>
        <w:tc>
          <w:tcPr>
            <w:tcW w:w="0" w:type="auto"/>
            <w:hideMark/>
          </w:tcPr>
          <w:p w14:paraId="170E58E5"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46,75%</w:t>
            </w:r>
          </w:p>
        </w:tc>
        <w:tc>
          <w:tcPr>
            <w:tcW w:w="0" w:type="auto"/>
            <w:hideMark/>
          </w:tcPr>
          <w:p w14:paraId="1C750835"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34,42%</w:t>
            </w:r>
          </w:p>
        </w:tc>
        <w:tc>
          <w:tcPr>
            <w:tcW w:w="0" w:type="auto"/>
            <w:hideMark/>
          </w:tcPr>
          <w:p w14:paraId="50C8A9E0"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18,83%</w:t>
            </w:r>
          </w:p>
        </w:tc>
        <w:tc>
          <w:tcPr>
            <w:tcW w:w="0" w:type="auto"/>
            <w:hideMark/>
          </w:tcPr>
          <w:p w14:paraId="3D29E14C"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0,00%</w:t>
            </w:r>
          </w:p>
        </w:tc>
      </w:tr>
      <w:tr w:rsidR="0002603C" w:rsidRPr="00303702" w14:paraId="13DD3CBC" w14:textId="77777777" w:rsidTr="005D4AB7">
        <w:trPr>
          <w:trHeight w:val="20"/>
        </w:trPr>
        <w:tc>
          <w:tcPr>
            <w:tcW w:w="0" w:type="auto"/>
            <w:shd w:val="clear" w:color="auto" w:fill="DAEEF3" w:themeFill="accent5" w:themeFillTint="33"/>
            <w:hideMark/>
          </w:tcPr>
          <w:p w14:paraId="5D20F221"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Tiene internet</w:t>
            </w:r>
          </w:p>
        </w:tc>
        <w:tc>
          <w:tcPr>
            <w:tcW w:w="0" w:type="auto"/>
            <w:gridSpan w:val="4"/>
            <w:shd w:val="clear" w:color="auto" w:fill="DAEEF3" w:themeFill="accent5" w:themeFillTint="33"/>
            <w:hideMark/>
          </w:tcPr>
          <w:p w14:paraId="53F5B2E7" w14:textId="77777777" w:rsidR="0002603C" w:rsidRPr="00303702" w:rsidRDefault="0002603C" w:rsidP="006D5861">
            <w:pPr>
              <w:spacing w:after="0" w:line="240" w:lineRule="auto"/>
              <w:jc w:val="center"/>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SI</w:t>
            </w:r>
          </w:p>
        </w:tc>
      </w:tr>
      <w:tr w:rsidR="0002603C" w:rsidRPr="00303702" w14:paraId="7ED12BCB" w14:textId="77777777" w:rsidTr="005D4AB7">
        <w:trPr>
          <w:trHeight w:val="20"/>
        </w:trPr>
        <w:tc>
          <w:tcPr>
            <w:tcW w:w="0" w:type="auto"/>
            <w:shd w:val="clear" w:color="auto" w:fill="DAEEF3" w:themeFill="accent5" w:themeFillTint="33"/>
            <w:hideMark/>
          </w:tcPr>
          <w:p w14:paraId="296FB298"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3D2330D5"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0A153D64"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6BE0C8EB"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2988C3ED"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Porcentaje 76 a 100</w:t>
            </w:r>
          </w:p>
        </w:tc>
      </w:tr>
      <w:tr w:rsidR="0002603C" w:rsidRPr="00303702" w14:paraId="2210A0D7" w14:textId="77777777" w:rsidTr="009A4981">
        <w:trPr>
          <w:trHeight w:val="20"/>
        </w:trPr>
        <w:tc>
          <w:tcPr>
            <w:tcW w:w="0" w:type="auto"/>
            <w:hideMark/>
          </w:tcPr>
          <w:p w14:paraId="3989FCA3"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Puntaje matemáticas</w:t>
            </w:r>
          </w:p>
        </w:tc>
        <w:tc>
          <w:tcPr>
            <w:tcW w:w="0" w:type="auto"/>
            <w:hideMark/>
          </w:tcPr>
          <w:p w14:paraId="7DADD6A6"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0,83%</w:t>
            </w:r>
          </w:p>
        </w:tc>
        <w:tc>
          <w:tcPr>
            <w:tcW w:w="0" w:type="auto"/>
            <w:hideMark/>
          </w:tcPr>
          <w:p w14:paraId="11108B8E"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43,49%</w:t>
            </w:r>
          </w:p>
        </w:tc>
        <w:tc>
          <w:tcPr>
            <w:tcW w:w="0" w:type="auto"/>
            <w:hideMark/>
          </w:tcPr>
          <w:p w14:paraId="42C6739E"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52,63%</w:t>
            </w:r>
          </w:p>
        </w:tc>
        <w:tc>
          <w:tcPr>
            <w:tcW w:w="0" w:type="auto"/>
            <w:hideMark/>
          </w:tcPr>
          <w:p w14:paraId="524E549B"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3,05%</w:t>
            </w:r>
          </w:p>
        </w:tc>
      </w:tr>
      <w:tr w:rsidR="0002603C" w:rsidRPr="00303702" w14:paraId="17822614" w14:textId="77777777" w:rsidTr="009A4981">
        <w:trPr>
          <w:trHeight w:val="20"/>
        </w:trPr>
        <w:tc>
          <w:tcPr>
            <w:tcW w:w="0" w:type="auto"/>
            <w:hideMark/>
          </w:tcPr>
          <w:p w14:paraId="72F72C79"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Puntaje lectura crítica</w:t>
            </w:r>
          </w:p>
        </w:tc>
        <w:tc>
          <w:tcPr>
            <w:tcW w:w="0" w:type="auto"/>
            <w:hideMark/>
          </w:tcPr>
          <w:p w14:paraId="0F720C08"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28,18%</w:t>
            </w:r>
          </w:p>
        </w:tc>
        <w:tc>
          <w:tcPr>
            <w:tcW w:w="0" w:type="auto"/>
            <w:hideMark/>
          </w:tcPr>
          <w:p w14:paraId="25443BF1"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24,31%</w:t>
            </w:r>
          </w:p>
        </w:tc>
        <w:tc>
          <w:tcPr>
            <w:tcW w:w="0" w:type="auto"/>
            <w:hideMark/>
          </w:tcPr>
          <w:p w14:paraId="45BC4665"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46,41%</w:t>
            </w:r>
          </w:p>
        </w:tc>
        <w:tc>
          <w:tcPr>
            <w:tcW w:w="0" w:type="auto"/>
            <w:hideMark/>
          </w:tcPr>
          <w:p w14:paraId="62E57338"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1,10%</w:t>
            </w:r>
          </w:p>
        </w:tc>
      </w:tr>
      <w:tr w:rsidR="0002603C" w:rsidRPr="00303702" w14:paraId="51BC4925" w14:textId="77777777" w:rsidTr="009A4981">
        <w:trPr>
          <w:trHeight w:val="20"/>
        </w:trPr>
        <w:tc>
          <w:tcPr>
            <w:tcW w:w="0" w:type="auto"/>
            <w:hideMark/>
          </w:tcPr>
          <w:p w14:paraId="76FB94F8"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Puntaje sociales</w:t>
            </w:r>
          </w:p>
        </w:tc>
        <w:tc>
          <w:tcPr>
            <w:tcW w:w="0" w:type="auto"/>
            <w:hideMark/>
          </w:tcPr>
          <w:p w14:paraId="2C8EE7C7"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0,55%</w:t>
            </w:r>
          </w:p>
        </w:tc>
        <w:tc>
          <w:tcPr>
            <w:tcW w:w="0" w:type="auto"/>
            <w:hideMark/>
          </w:tcPr>
          <w:p w14:paraId="015E9689"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33,15%</w:t>
            </w:r>
          </w:p>
        </w:tc>
        <w:tc>
          <w:tcPr>
            <w:tcW w:w="0" w:type="auto"/>
            <w:hideMark/>
          </w:tcPr>
          <w:p w14:paraId="24C1C60F"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37,02%</w:t>
            </w:r>
          </w:p>
        </w:tc>
        <w:tc>
          <w:tcPr>
            <w:tcW w:w="0" w:type="auto"/>
            <w:hideMark/>
          </w:tcPr>
          <w:p w14:paraId="38D80172"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29,28%</w:t>
            </w:r>
          </w:p>
        </w:tc>
      </w:tr>
      <w:tr w:rsidR="0002603C" w:rsidRPr="00303702" w14:paraId="3F4645A3" w14:textId="77777777" w:rsidTr="009A4981">
        <w:trPr>
          <w:trHeight w:val="20"/>
        </w:trPr>
        <w:tc>
          <w:tcPr>
            <w:tcW w:w="0" w:type="auto"/>
            <w:hideMark/>
          </w:tcPr>
          <w:p w14:paraId="3F4EE0B1" w14:textId="77777777" w:rsidR="0002603C" w:rsidRPr="00303702" w:rsidRDefault="0002603C" w:rsidP="006D5861">
            <w:pPr>
              <w:spacing w:after="0" w:line="240" w:lineRule="auto"/>
              <w:jc w:val="left"/>
              <w:rPr>
                <w:rFonts w:asciiTheme="minorHAnsi" w:eastAsia="Times New Roman" w:hAnsiTheme="minorHAnsi" w:cstheme="minorHAnsi"/>
                <w:b/>
                <w:bCs/>
                <w:sz w:val="18"/>
                <w:szCs w:val="18"/>
                <w:lang w:eastAsia="es-CO"/>
              </w:rPr>
            </w:pPr>
            <w:r w:rsidRPr="00303702">
              <w:rPr>
                <w:rFonts w:asciiTheme="minorHAnsi" w:eastAsia="Times New Roman" w:hAnsiTheme="minorHAnsi" w:cstheme="minorHAnsi"/>
                <w:b/>
                <w:bCs/>
                <w:sz w:val="18"/>
                <w:szCs w:val="18"/>
                <w:lang w:eastAsia="es-CO"/>
              </w:rPr>
              <w:t>Puntaje ciencias naturales</w:t>
            </w:r>
          </w:p>
        </w:tc>
        <w:tc>
          <w:tcPr>
            <w:tcW w:w="0" w:type="auto"/>
            <w:hideMark/>
          </w:tcPr>
          <w:p w14:paraId="500EAE62"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28,18%</w:t>
            </w:r>
          </w:p>
        </w:tc>
        <w:tc>
          <w:tcPr>
            <w:tcW w:w="0" w:type="auto"/>
            <w:hideMark/>
          </w:tcPr>
          <w:p w14:paraId="5E44B566"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31,22%</w:t>
            </w:r>
          </w:p>
        </w:tc>
        <w:tc>
          <w:tcPr>
            <w:tcW w:w="0" w:type="auto"/>
            <w:hideMark/>
          </w:tcPr>
          <w:p w14:paraId="0CEFF50E"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39,50%</w:t>
            </w:r>
          </w:p>
        </w:tc>
        <w:tc>
          <w:tcPr>
            <w:tcW w:w="0" w:type="auto"/>
            <w:hideMark/>
          </w:tcPr>
          <w:p w14:paraId="6C98DC3F" w14:textId="77777777" w:rsidR="0002603C" w:rsidRPr="00303702" w:rsidRDefault="0002603C" w:rsidP="006D5861">
            <w:pPr>
              <w:spacing w:after="0" w:line="240" w:lineRule="auto"/>
              <w:jc w:val="right"/>
              <w:rPr>
                <w:rFonts w:asciiTheme="minorHAnsi" w:eastAsia="Times New Roman" w:hAnsiTheme="minorHAnsi" w:cstheme="minorHAnsi"/>
                <w:sz w:val="18"/>
                <w:szCs w:val="18"/>
                <w:lang w:eastAsia="es-CO"/>
              </w:rPr>
            </w:pPr>
            <w:r w:rsidRPr="00303702">
              <w:rPr>
                <w:rFonts w:asciiTheme="minorHAnsi" w:eastAsia="Times New Roman" w:hAnsiTheme="minorHAnsi" w:cstheme="minorHAnsi"/>
                <w:sz w:val="18"/>
                <w:szCs w:val="18"/>
                <w:lang w:eastAsia="es-CO"/>
              </w:rPr>
              <w:t>1,10%</w:t>
            </w:r>
          </w:p>
        </w:tc>
      </w:tr>
    </w:tbl>
    <w:p w14:paraId="18F8D21A" w14:textId="77777777" w:rsidR="0002603C" w:rsidRDefault="0002603C" w:rsidP="006D5861">
      <w:pPr>
        <w:spacing w:line="240" w:lineRule="auto"/>
        <w:ind w:left="284" w:hanging="284"/>
      </w:pPr>
    </w:p>
    <w:p w14:paraId="47E91ACE" w14:textId="77777777" w:rsidR="00D16B67" w:rsidRDefault="003A29D0" w:rsidP="006D5861">
      <w:pPr>
        <w:spacing w:line="240" w:lineRule="auto"/>
      </w:pPr>
      <w:r w:rsidRPr="00E71F8B">
        <w:rPr>
          <w:b/>
          <w:bCs/>
        </w:rPr>
        <w:t>Análisis</w:t>
      </w:r>
      <w:r>
        <w:t>:</w:t>
      </w:r>
      <w:r w:rsidR="00D07E69">
        <w:t xml:space="preserve"> </w:t>
      </w:r>
    </w:p>
    <w:p w14:paraId="10A26FDA" w14:textId="68961840" w:rsidR="00D9485C" w:rsidRDefault="00D07E69" w:rsidP="006D5861">
      <w:pPr>
        <w:spacing w:line="240" w:lineRule="auto"/>
      </w:pPr>
      <w:r>
        <w:t xml:space="preserve">Los estudiantes que no tienen internet </w:t>
      </w:r>
      <w:r w:rsidR="00D16B67">
        <w:t>tienen</w:t>
      </w:r>
      <w:r>
        <w:t xml:space="preserve"> un mejor resultado en sociales, teniendo una calificación en el puntaje de 76 a 100 puntos con el 46% de os estudiantes, pero con nulos representantes en las demás materias evaluadas en este rango de puntaje. Los estudiantes que poseen internet tienen mejores resultados en todas las materias </w:t>
      </w:r>
      <w:r w:rsidR="00C751A4">
        <w:t xml:space="preserve">como se evidencia con estudiantes del 3,05% en el rango de 76 a 100 puntos, </w:t>
      </w:r>
      <w:r w:rsidR="00611632">
        <w:t>así</w:t>
      </w:r>
      <w:r w:rsidR="00C751A4">
        <w:t xml:space="preserve"> como representantes en el rango de 51 a 75 puntos y una menor representación en los puntajes de 0 a 25 puntos de todas las materias respecto a los estudiantes que no poseen internet. </w:t>
      </w:r>
    </w:p>
    <w:p w14:paraId="1E99517E" w14:textId="77777777" w:rsidR="00D16B67" w:rsidRDefault="00D16B67" w:rsidP="006D5861">
      <w:pPr>
        <w:spacing w:line="240" w:lineRule="auto"/>
        <w:rPr>
          <w:rFonts w:cs="Arial"/>
        </w:rPr>
      </w:pPr>
    </w:p>
    <w:p w14:paraId="0D589642" w14:textId="54B63A42" w:rsidR="0002603C" w:rsidRDefault="0002603C" w:rsidP="00D16B67">
      <w:pPr>
        <w:spacing w:line="240" w:lineRule="auto"/>
      </w:pPr>
      <w:r>
        <w:t xml:space="preserve">Tabla de resultados en porcentajes al resultado 14 referente a los puntajes si el estudiante tiene internet – Ingles. </w:t>
      </w:r>
    </w:p>
    <w:p w14:paraId="417CC1B2" w14:textId="63B3FF19" w:rsidR="00D16B67" w:rsidRPr="00D16B67" w:rsidRDefault="00D16B67" w:rsidP="00D16B67">
      <w:pPr>
        <w:pStyle w:val="Descripcin"/>
        <w:jc w:val="center"/>
        <w:rPr>
          <w:color w:val="auto"/>
          <w:sz w:val="24"/>
          <w:szCs w:val="24"/>
        </w:rPr>
      </w:pPr>
      <w:bookmarkStart w:id="164" w:name="_Toc151316140"/>
      <w:r w:rsidRPr="00D16B67">
        <w:rPr>
          <w:color w:val="auto"/>
          <w:sz w:val="24"/>
          <w:szCs w:val="24"/>
        </w:rPr>
        <w:t xml:space="preserve">Tabla </w:t>
      </w:r>
      <w:r w:rsidRPr="00D16B67">
        <w:rPr>
          <w:color w:val="auto"/>
          <w:sz w:val="24"/>
          <w:szCs w:val="24"/>
        </w:rPr>
        <w:fldChar w:fldCharType="begin"/>
      </w:r>
      <w:r w:rsidRPr="00D16B67">
        <w:rPr>
          <w:color w:val="auto"/>
          <w:sz w:val="24"/>
          <w:szCs w:val="24"/>
        </w:rPr>
        <w:instrText xml:space="preserve"> SEQ Tabla \* ARABIC </w:instrText>
      </w:r>
      <w:r w:rsidRPr="00D16B67">
        <w:rPr>
          <w:color w:val="auto"/>
          <w:sz w:val="24"/>
          <w:szCs w:val="24"/>
        </w:rPr>
        <w:fldChar w:fldCharType="separate"/>
      </w:r>
      <w:r>
        <w:rPr>
          <w:noProof/>
          <w:color w:val="auto"/>
          <w:sz w:val="24"/>
          <w:szCs w:val="24"/>
        </w:rPr>
        <w:t>22</w:t>
      </w:r>
      <w:r w:rsidRPr="00D16B67">
        <w:rPr>
          <w:color w:val="auto"/>
          <w:sz w:val="24"/>
          <w:szCs w:val="24"/>
        </w:rPr>
        <w:fldChar w:fldCharType="end"/>
      </w:r>
      <w:r w:rsidRPr="00D16B67">
        <w:rPr>
          <w:color w:val="auto"/>
          <w:sz w:val="24"/>
          <w:szCs w:val="24"/>
        </w:rPr>
        <w:t xml:space="preserve">. </w:t>
      </w:r>
      <w:r>
        <w:rPr>
          <w:color w:val="auto"/>
          <w:sz w:val="24"/>
          <w:szCs w:val="24"/>
        </w:rPr>
        <w:t>Porcentajes</w:t>
      </w:r>
      <w:r w:rsidRPr="00D16B67">
        <w:rPr>
          <w:color w:val="auto"/>
          <w:sz w:val="24"/>
          <w:szCs w:val="24"/>
        </w:rPr>
        <w:t xml:space="preserve"> si el estudiante tiene internet – Ingles</w:t>
      </w:r>
      <w:bookmarkEnd w:id="164"/>
    </w:p>
    <w:tbl>
      <w:tblPr>
        <w:tblStyle w:val="Tablaconcuadrcula"/>
        <w:tblW w:w="0" w:type="auto"/>
        <w:jc w:val="center"/>
        <w:tblLook w:val="04A0" w:firstRow="1" w:lastRow="0" w:firstColumn="1" w:lastColumn="0" w:noHBand="0" w:noVBand="1"/>
      </w:tblPr>
      <w:tblGrid>
        <w:gridCol w:w="1276"/>
        <w:gridCol w:w="1228"/>
        <w:gridCol w:w="1264"/>
        <w:gridCol w:w="1264"/>
        <w:gridCol w:w="1256"/>
        <w:gridCol w:w="1255"/>
      </w:tblGrid>
      <w:tr w:rsidR="0002603C" w:rsidRPr="00B14161" w14:paraId="3CD6F6A9" w14:textId="77777777" w:rsidTr="005D4AB7">
        <w:trPr>
          <w:trHeight w:val="20"/>
          <w:jc w:val="center"/>
        </w:trPr>
        <w:tc>
          <w:tcPr>
            <w:tcW w:w="0" w:type="auto"/>
            <w:shd w:val="clear" w:color="auto" w:fill="DAEEF3" w:themeFill="accent5" w:themeFillTint="33"/>
            <w:hideMark/>
          </w:tcPr>
          <w:p w14:paraId="5C4BA836"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Tiene internet</w:t>
            </w:r>
          </w:p>
        </w:tc>
        <w:tc>
          <w:tcPr>
            <w:tcW w:w="0" w:type="auto"/>
            <w:gridSpan w:val="5"/>
            <w:shd w:val="clear" w:color="auto" w:fill="DAEEF3" w:themeFill="accent5" w:themeFillTint="33"/>
            <w:hideMark/>
          </w:tcPr>
          <w:p w14:paraId="5D811A33" w14:textId="77777777" w:rsidR="0002603C" w:rsidRPr="00B14161" w:rsidRDefault="0002603C" w:rsidP="006D5861">
            <w:pPr>
              <w:spacing w:after="0" w:line="240" w:lineRule="auto"/>
              <w:jc w:val="center"/>
              <w:rPr>
                <w:rFonts w:ascii="Times New Roman" w:eastAsia="Times New Roman" w:hAnsi="Times New Roman" w:cs="Times New Roman"/>
                <w:b/>
                <w:bCs/>
                <w:sz w:val="18"/>
                <w:szCs w:val="18"/>
                <w:lang w:eastAsia="es-CO"/>
              </w:rPr>
            </w:pPr>
            <w:r w:rsidRPr="00B14161">
              <w:rPr>
                <w:rFonts w:ascii="Calibri" w:eastAsia="Times New Roman" w:hAnsi="Calibri" w:cs="Calibri"/>
                <w:b/>
                <w:bCs/>
                <w:sz w:val="18"/>
                <w:szCs w:val="18"/>
                <w:lang w:eastAsia="es-CO"/>
              </w:rPr>
              <w:t>NO</w:t>
            </w:r>
          </w:p>
        </w:tc>
      </w:tr>
      <w:tr w:rsidR="0002603C" w:rsidRPr="00B14161" w14:paraId="09E3A4A9" w14:textId="77777777" w:rsidTr="005D4AB7">
        <w:trPr>
          <w:trHeight w:val="20"/>
          <w:jc w:val="center"/>
        </w:trPr>
        <w:tc>
          <w:tcPr>
            <w:tcW w:w="0" w:type="auto"/>
            <w:shd w:val="clear" w:color="auto" w:fill="DAEEF3" w:themeFill="accent5" w:themeFillTint="33"/>
            <w:hideMark/>
          </w:tcPr>
          <w:p w14:paraId="1DC18CF6"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25496B7F"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0CADAE79"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7E0B086F"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084F782C"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6BC1EE66"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B+</w:t>
            </w:r>
          </w:p>
        </w:tc>
      </w:tr>
      <w:tr w:rsidR="0002603C" w:rsidRPr="00B14161" w14:paraId="0DE7701F" w14:textId="77777777" w:rsidTr="009A4981">
        <w:trPr>
          <w:trHeight w:val="20"/>
          <w:jc w:val="center"/>
        </w:trPr>
        <w:tc>
          <w:tcPr>
            <w:tcW w:w="0" w:type="auto"/>
            <w:hideMark/>
          </w:tcPr>
          <w:p w14:paraId="7D30A68E"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Puntaje inglés</w:t>
            </w:r>
          </w:p>
        </w:tc>
        <w:tc>
          <w:tcPr>
            <w:tcW w:w="0" w:type="auto"/>
            <w:hideMark/>
          </w:tcPr>
          <w:p w14:paraId="4E729A82"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63,31%</w:t>
            </w:r>
          </w:p>
        </w:tc>
        <w:tc>
          <w:tcPr>
            <w:tcW w:w="0" w:type="auto"/>
            <w:hideMark/>
          </w:tcPr>
          <w:p w14:paraId="1D9E4FE9"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29,55%</w:t>
            </w:r>
          </w:p>
        </w:tc>
        <w:tc>
          <w:tcPr>
            <w:tcW w:w="0" w:type="auto"/>
            <w:hideMark/>
          </w:tcPr>
          <w:p w14:paraId="5D6C5996"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5,52%</w:t>
            </w:r>
          </w:p>
        </w:tc>
        <w:tc>
          <w:tcPr>
            <w:tcW w:w="0" w:type="auto"/>
            <w:hideMark/>
          </w:tcPr>
          <w:p w14:paraId="20B5B552"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1,30%</w:t>
            </w:r>
          </w:p>
        </w:tc>
        <w:tc>
          <w:tcPr>
            <w:tcW w:w="0" w:type="auto"/>
            <w:hideMark/>
          </w:tcPr>
          <w:p w14:paraId="75F9DEDB"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0,32%</w:t>
            </w:r>
          </w:p>
        </w:tc>
      </w:tr>
      <w:tr w:rsidR="0002603C" w:rsidRPr="00B14161" w14:paraId="68DA5F9E" w14:textId="77777777" w:rsidTr="005D4AB7">
        <w:trPr>
          <w:trHeight w:val="20"/>
          <w:jc w:val="center"/>
        </w:trPr>
        <w:tc>
          <w:tcPr>
            <w:tcW w:w="0" w:type="auto"/>
            <w:shd w:val="clear" w:color="auto" w:fill="DAEEF3" w:themeFill="accent5" w:themeFillTint="33"/>
            <w:hideMark/>
          </w:tcPr>
          <w:p w14:paraId="02C512C8"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Tiene internet</w:t>
            </w:r>
          </w:p>
        </w:tc>
        <w:tc>
          <w:tcPr>
            <w:tcW w:w="0" w:type="auto"/>
            <w:gridSpan w:val="5"/>
            <w:shd w:val="clear" w:color="auto" w:fill="DAEEF3" w:themeFill="accent5" w:themeFillTint="33"/>
            <w:hideMark/>
          </w:tcPr>
          <w:p w14:paraId="5D6E3B00" w14:textId="77777777" w:rsidR="0002603C" w:rsidRPr="00B14161" w:rsidRDefault="0002603C" w:rsidP="006D5861">
            <w:pPr>
              <w:spacing w:after="0" w:line="240" w:lineRule="auto"/>
              <w:jc w:val="center"/>
              <w:rPr>
                <w:rFonts w:ascii="Times New Roman" w:eastAsia="Times New Roman" w:hAnsi="Times New Roman" w:cs="Times New Roman"/>
                <w:b/>
                <w:bCs/>
                <w:sz w:val="18"/>
                <w:szCs w:val="18"/>
                <w:lang w:eastAsia="es-CO"/>
              </w:rPr>
            </w:pPr>
            <w:r w:rsidRPr="00B14161">
              <w:rPr>
                <w:rFonts w:ascii="Calibri" w:eastAsia="Times New Roman" w:hAnsi="Calibri" w:cs="Calibri"/>
                <w:b/>
                <w:bCs/>
                <w:sz w:val="18"/>
                <w:szCs w:val="18"/>
                <w:lang w:eastAsia="es-CO"/>
              </w:rPr>
              <w:t>SI</w:t>
            </w:r>
          </w:p>
        </w:tc>
      </w:tr>
      <w:tr w:rsidR="0002603C" w:rsidRPr="00B14161" w14:paraId="67524815" w14:textId="77777777" w:rsidTr="005D4AB7">
        <w:trPr>
          <w:trHeight w:val="20"/>
          <w:jc w:val="center"/>
        </w:trPr>
        <w:tc>
          <w:tcPr>
            <w:tcW w:w="0" w:type="auto"/>
            <w:shd w:val="clear" w:color="auto" w:fill="DAEEF3" w:themeFill="accent5" w:themeFillTint="33"/>
            <w:hideMark/>
          </w:tcPr>
          <w:p w14:paraId="1C932178"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5377AFBD"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319DD9E0"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0FBC35A7"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426301E3"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6B4C4079"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Porcentaje B+</w:t>
            </w:r>
          </w:p>
        </w:tc>
      </w:tr>
      <w:tr w:rsidR="0002603C" w:rsidRPr="00B14161" w14:paraId="574290AF" w14:textId="77777777" w:rsidTr="009A4981">
        <w:trPr>
          <w:trHeight w:val="20"/>
          <w:jc w:val="center"/>
        </w:trPr>
        <w:tc>
          <w:tcPr>
            <w:tcW w:w="0" w:type="auto"/>
            <w:hideMark/>
          </w:tcPr>
          <w:p w14:paraId="5AA43DA5" w14:textId="77777777" w:rsidR="0002603C" w:rsidRPr="00B14161" w:rsidRDefault="0002603C" w:rsidP="006D5861">
            <w:pPr>
              <w:spacing w:after="0" w:line="240" w:lineRule="auto"/>
              <w:jc w:val="left"/>
              <w:rPr>
                <w:rFonts w:ascii="Calibri" w:eastAsia="Times New Roman" w:hAnsi="Calibri" w:cs="Calibri"/>
                <w:b/>
                <w:bCs/>
                <w:sz w:val="18"/>
                <w:szCs w:val="18"/>
                <w:lang w:eastAsia="es-CO"/>
              </w:rPr>
            </w:pPr>
            <w:r w:rsidRPr="00B14161">
              <w:rPr>
                <w:rFonts w:ascii="Calibri" w:eastAsia="Times New Roman" w:hAnsi="Calibri" w:cs="Calibri"/>
                <w:b/>
                <w:bCs/>
                <w:sz w:val="18"/>
                <w:szCs w:val="18"/>
                <w:lang w:eastAsia="es-CO"/>
              </w:rPr>
              <w:t>Puntaje inglés</w:t>
            </w:r>
          </w:p>
        </w:tc>
        <w:tc>
          <w:tcPr>
            <w:tcW w:w="0" w:type="auto"/>
            <w:hideMark/>
          </w:tcPr>
          <w:p w14:paraId="69DDD1FC"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37,40%</w:t>
            </w:r>
          </w:p>
        </w:tc>
        <w:tc>
          <w:tcPr>
            <w:tcW w:w="0" w:type="auto"/>
            <w:hideMark/>
          </w:tcPr>
          <w:p w14:paraId="7DCD91BA"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32,13%</w:t>
            </w:r>
          </w:p>
        </w:tc>
        <w:tc>
          <w:tcPr>
            <w:tcW w:w="0" w:type="auto"/>
            <w:hideMark/>
          </w:tcPr>
          <w:p w14:paraId="525C7CF6"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16,07%</w:t>
            </w:r>
          </w:p>
        </w:tc>
        <w:tc>
          <w:tcPr>
            <w:tcW w:w="0" w:type="auto"/>
            <w:hideMark/>
          </w:tcPr>
          <w:p w14:paraId="4132D4E4"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10,25%</w:t>
            </w:r>
          </w:p>
        </w:tc>
        <w:tc>
          <w:tcPr>
            <w:tcW w:w="0" w:type="auto"/>
            <w:hideMark/>
          </w:tcPr>
          <w:p w14:paraId="561DFB67" w14:textId="77777777" w:rsidR="0002603C" w:rsidRPr="00B14161" w:rsidRDefault="0002603C" w:rsidP="006D5861">
            <w:pPr>
              <w:spacing w:after="0" w:line="240" w:lineRule="auto"/>
              <w:jc w:val="right"/>
              <w:rPr>
                <w:rFonts w:ascii="Calibri" w:eastAsia="Times New Roman" w:hAnsi="Calibri" w:cs="Calibri"/>
                <w:sz w:val="18"/>
                <w:szCs w:val="18"/>
                <w:lang w:eastAsia="es-CO"/>
              </w:rPr>
            </w:pPr>
            <w:r w:rsidRPr="00B14161">
              <w:rPr>
                <w:rFonts w:ascii="Calibri" w:eastAsia="Times New Roman" w:hAnsi="Calibri" w:cs="Calibri"/>
                <w:sz w:val="18"/>
                <w:szCs w:val="18"/>
                <w:lang w:eastAsia="es-CO"/>
              </w:rPr>
              <w:t>4,16%</w:t>
            </w:r>
          </w:p>
        </w:tc>
      </w:tr>
    </w:tbl>
    <w:p w14:paraId="5736619D" w14:textId="77777777" w:rsidR="0002603C" w:rsidRDefault="0002603C" w:rsidP="006D5861">
      <w:pPr>
        <w:spacing w:line="240" w:lineRule="auto"/>
        <w:ind w:left="284" w:hanging="284"/>
      </w:pPr>
    </w:p>
    <w:p w14:paraId="1A891A40" w14:textId="77777777" w:rsidR="0002603C" w:rsidRDefault="0002603C" w:rsidP="006D5861">
      <w:pPr>
        <w:spacing w:line="240" w:lineRule="auto"/>
      </w:pPr>
      <w:r w:rsidRPr="00E71F8B">
        <w:rPr>
          <w:b/>
          <w:bCs/>
        </w:rPr>
        <w:t>Análisis</w:t>
      </w:r>
      <w:r>
        <w:t>:</w:t>
      </w:r>
    </w:p>
    <w:p w14:paraId="0387C0B7" w14:textId="123C3D7F" w:rsidR="00D9485C" w:rsidRDefault="00611632" w:rsidP="006D5861">
      <w:pPr>
        <w:spacing w:line="240" w:lineRule="auto"/>
        <w:rPr>
          <w:b/>
          <w:bCs/>
        </w:rPr>
      </w:pPr>
      <w:r>
        <w:rPr>
          <w:rFonts w:cs="Arial"/>
        </w:rPr>
        <w:t xml:space="preserve">Los estudiantes que poseen internet tienen una mayor cantidad de obtener el resultado B+ con el 4,16% vs el 0,32% de estudiantes que no lo tienen. En el puntaje A-, hay más estudiantes que no poseen internet con el 63% versus el 37% de los estudiantes que si lo tienen, lo que muestra que poseer este servicio mejora los resultados pero no excluye de sacar un bajo puntaje. </w:t>
      </w:r>
    </w:p>
    <w:p w14:paraId="09F8E847" w14:textId="77777777" w:rsidR="00D9485C" w:rsidRDefault="00D9485C" w:rsidP="006D5861">
      <w:pPr>
        <w:spacing w:line="240" w:lineRule="auto"/>
      </w:pPr>
      <w:r w:rsidRPr="004619F3">
        <w:rPr>
          <w:b/>
          <w:bCs/>
        </w:rPr>
        <w:t xml:space="preserve">Resultado </w:t>
      </w:r>
      <w:r>
        <w:rPr>
          <w:b/>
          <w:bCs/>
        </w:rPr>
        <w:t>15</w:t>
      </w:r>
      <w:r>
        <w:t xml:space="preserve">. Resultados en relación si la familia del estudiante tiene lavadora </w:t>
      </w:r>
    </w:p>
    <w:p w14:paraId="07F28270" w14:textId="77777777" w:rsidR="00D16B67" w:rsidRDefault="00D16B67" w:rsidP="006D5861">
      <w:pPr>
        <w:spacing w:line="240" w:lineRule="auto"/>
      </w:pPr>
    </w:p>
    <w:p w14:paraId="3C6EBB68" w14:textId="720AD75B" w:rsidR="0002603C" w:rsidRDefault="0002603C" w:rsidP="00D16B67">
      <w:pPr>
        <w:spacing w:line="240" w:lineRule="auto"/>
      </w:pPr>
      <w:r>
        <w:t xml:space="preserve">Tabla de resultados en porcentajes al resultado 15 referente a los puntajes si el estudiante tiene lavadora. </w:t>
      </w:r>
    </w:p>
    <w:p w14:paraId="5E11EBF2" w14:textId="77777777" w:rsidR="00D16B67" w:rsidRDefault="00D16B67" w:rsidP="00D16B67">
      <w:pPr>
        <w:spacing w:line="240" w:lineRule="auto"/>
      </w:pPr>
    </w:p>
    <w:p w14:paraId="3338BA44" w14:textId="6D58FB1E" w:rsidR="00D16B67" w:rsidRPr="00D16B67" w:rsidRDefault="00D16B67" w:rsidP="00D16B67">
      <w:pPr>
        <w:pStyle w:val="Descripcin"/>
        <w:jc w:val="center"/>
        <w:rPr>
          <w:color w:val="auto"/>
          <w:sz w:val="24"/>
          <w:szCs w:val="24"/>
        </w:rPr>
      </w:pPr>
      <w:bookmarkStart w:id="165" w:name="_Toc151316141"/>
      <w:r w:rsidRPr="00D16B67">
        <w:rPr>
          <w:color w:val="auto"/>
          <w:sz w:val="24"/>
          <w:szCs w:val="24"/>
        </w:rPr>
        <w:t xml:space="preserve">Tabla </w:t>
      </w:r>
      <w:r w:rsidRPr="00D16B67">
        <w:rPr>
          <w:color w:val="auto"/>
          <w:sz w:val="24"/>
          <w:szCs w:val="24"/>
        </w:rPr>
        <w:fldChar w:fldCharType="begin"/>
      </w:r>
      <w:r w:rsidRPr="00D16B67">
        <w:rPr>
          <w:color w:val="auto"/>
          <w:sz w:val="24"/>
          <w:szCs w:val="24"/>
        </w:rPr>
        <w:instrText xml:space="preserve"> SEQ Tabla \* ARABIC </w:instrText>
      </w:r>
      <w:r w:rsidRPr="00D16B67">
        <w:rPr>
          <w:color w:val="auto"/>
          <w:sz w:val="24"/>
          <w:szCs w:val="24"/>
        </w:rPr>
        <w:fldChar w:fldCharType="separate"/>
      </w:r>
      <w:r>
        <w:rPr>
          <w:noProof/>
          <w:color w:val="auto"/>
          <w:sz w:val="24"/>
          <w:szCs w:val="24"/>
        </w:rPr>
        <w:t>23</w:t>
      </w:r>
      <w:r w:rsidRPr="00D16B67">
        <w:rPr>
          <w:color w:val="auto"/>
          <w:sz w:val="24"/>
          <w:szCs w:val="24"/>
        </w:rPr>
        <w:fldChar w:fldCharType="end"/>
      </w:r>
      <w:r w:rsidRPr="00D16B67">
        <w:rPr>
          <w:color w:val="auto"/>
          <w:sz w:val="24"/>
          <w:szCs w:val="24"/>
        </w:rPr>
        <w:t>.</w:t>
      </w:r>
      <w:r>
        <w:rPr>
          <w:color w:val="auto"/>
          <w:sz w:val="24"/>
          <w:szCs w:val="24"/>
        </w:rPr>
        <w:t>Porcentajes</w:t>
      </w:r>
      <w:r w:rsidRPr="00D16B67">
        <w:rPr>
          <w:color w:val="auto"/>
          <w:sz w:val="24"/>
          <w:szCs w:val="24"/>
        </w:rPr>
        <w:t xml:space="preserve"> si el estudiante tiene lavadora</w:t>
      </w:r>
      <w:bookmarkEnd w:id="165"/>
    </w:p>
    <w:tbl>
      <w:tblPr>
        <w:tblStyle w:val="Tablaconcuadrcula"/>
        <w:tblW w:w="0" w:type="auto"/>
        <w:tblLook w:val="04A0" w:firstRow="1" w:lastRow="0" w:firstColumn="1" w:lastColumn="0" w:noHBand="0" w:noVBand="1"/>
      </w:tblPr>
      <w:tblGrid>
        <w:gridCol w:w="2166"/>
        <w:gridCol w:w="1508"/>
        <w:gridCol w:w="1599"/>
        <w:gridCol w:w="1599"/>
        <w:gridCol w:w="1691"/>
      </w:tblGrid>
      <w:tr w:rsidR="0002603C" w:rsidRPr="001474B9" w14:paraId="48BA56EA" w14:textId="77777777" w:rsidTr="005D4AB7">
        <w:trPr>
          <w:trHeight w:val="20"/>
        </w:trPr>
        <w:tc>
          <w:tcPr>
            <w:tcW w:w="0" w:type="auto"/>
            <w:shd w:val="clear" w:color="auto" w:fill="DAEEF3" w:themeFill="accent5" w:themeFillTint="33"/>
            <w:hideMark/>
          </w:tcPr>
          <w:p w14:paraId="1C1A0541"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Tiene lavadora</w:t>
            </w:r>
          </w:p>
        </w:tc>
        <w:tc>
          <w:tcPr>
            <w:tcW w:w="0" w:type="auto"/>
            <w:gridSpan w:val="4"/>
            <w:shd w:val="clear" w:color="auto" w:fill="DAEEF3" w:themeFill="accent5" w:themeFillTint="33"/>
            <w:hideMark/>
          </w:tcPr>
          <w:p w14:paraId="2D484636" w14:textId="77777777" w:rsidR="0002603C" w:rsidRPr="001474B9" w:rsidRDefault="0002603C" w:rsidP="006D5861">
            <w:pPr>
              <w:spacing w:after="0" w:line="240" w:lineRule="auto"/>
              <w:jc w:val="center"/>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SI</w:t>
            </w:r>
          </w:p>
        </w:tc>
      </w:tr>
      <w:tr w:rsidR="0002603C" w:rsidRPr="001474B9" w14:paraId="3820D910" w14:textId="77777777" w:rsidTr="005D4AB7">
        <w:trPr>
          <w:trHeight w:val="20"/>
        </w:trPr>
        <w:tc>
          <w:tcPr>
            <w:tcW w:w="0" w:type="auto"/>
            <w:shd w:val="clear" w:color="auto" w:fill="DAEEF3" w:themeFill="accent5" w:themeFillTint="33"/>
            <w:hideMark/>
          </w:tcPr>
          <w:p w14:paraId="2FA52BEC"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6E92B933"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0DD7C9C6"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2A646827"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68FC74FC"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Porcentaje 76 a 100</w:t>
            </w:r>
          </w:p>
        </w:tc>
      </w:tr>
      <w:tr w:rsidR="0002603C" w:rsidRPr="001474B9" w14:paraId="0E328BBA" w14:textId="77777777" w:rsidTr="00992259">
        <w:trPr>
          <w:trHeight w:val="20"/>
        </w:trPr>
        <w:tc>
          <w:tcPr>
            <w:tcW w:w="0" w:type="auto"/>
            <w:hideMark/>
          </w:tcPr>
          <w:p w14:paraId="5F341BC5"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Puntaje matemáticas</w:t>
            </w:r>
          </w:p>
        </w:tc>
        <w:tc>
          <w:tcPr>
            <w:tcW w:w="0" w:type="auto"/>
            <w:hideMark/>
          </w:tcPr>
          <w:p w14:paraId="6D1A300D"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1,29%</w:t>
            </w:r>
          </w:p>
        </w:tc>
        <w:tc>
          <w:tcPr>
            <w:tcW w:w="0" w:type="auto"/>
            <w:hideMark/>
          </w:tcPr>
          <w:p w14:paraId="20B25A9C"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48,93%</w:t>
            </w:r>
          </w:p>
        </w:tc>
        <w:tc>
          <w:tcPr>
            <w:tcW w:w="0" w:type="auto"/>
            <w:hideMark/>
          </w:tcPr>
          <w:p w14:paraId="754ADE1F"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47,64%</w:t>
            </w:r>
          </w:p>
        </w:tc>
        <w:tc>
          <w:tcPr>
            <w:tcW w:w="0" w:type="auto"/>
            <w:hideMark/>
          </w:tcPr>
          <w:p w14:paraId="54384817"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2,15%</w:t>
            </w:r>
          </w:p>
        </w:tc>
      </w:tr>
      <w:tr w:rsidR="0002603C" w:rsidRPr="001474B9" w14:paraId="3A96B1A1" w14:textId="77777777" w:rsidTr="00992259">
        <w:trPr>
          <w:trHeight w:val="20"/>
        </w:trPr>
        <w:tc>
          <w:tcPr>
            <w:tcW w:w="0" w:type="auto"/>
            <w:hideMark/>
          </w:tcPr>
          <w:p w14:paraId="44270B3A"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Puntaje lectura crítica</w:t>
            </w:r>
          </w:p>
        </w:tc>
        <w:tc>
          <w:tcPr>
            <w:tcW w:w="0" w:type="auto"/>
            <w:hideMark/>
          </w:tcPr>
          <w:p w14:paraId="28E693CD"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32,12%</w:t>
            </w:r>
          </w:p>
        </w:tc>
        <w:tc>
          <w:tcPr>
            <w:tcW w:w="0" w:type="auto"/>
            <w:hideMark/>
          </w:tcPr>
          <w:p w14:paraId="30C0F03F"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26,55%</w:t>
            </w:r>
          </w:p>
        </w:tc>
        <w:tc>
          <w:tcPr>
            <w:tcW w:w="0" w:type="auto"/>
            <w:hideMark/>
          </w:tcPr>
          <w:p w14:paraId="74CD7361"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40,47%</w:t>
            </w:r>
          </w:p>
        </w:tc>
        <w:tc>
          <w:tcPr>
            <w:tcW w:w="0" w:type="auto"/>
            <w:hideMark/>
          </w:tcPr>
          <w:p w14:paraId="08D04FEB"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0,86%</w:t>
            </w:r>
          </w:p>
        </w:tc>
      </w:tr>
      <w:tr w:rsidR="0002603C" w:rsidRPr="001474B9" w14:paraId="1FEBEB37" w14:textId="77777777" w:rsidTr="00992259">
        <w:trPr>
          <w:trHeight w:val="20"/>
        </w:trPr>
        <w:tc>
          <w:tcPr>
            <w:tcW w:w="0" w:type="auto"/>
            <w:hideMark/>
          </w:tcPr>
          <w:p w14:paraId="42293D5D"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Puntaje sociales</w:t>
            </w:r>
          </w:p>
        </w:tc>
        <w:tc>
          <w:tcPr>
            <w:tcW w:w="0" w:type="auto"/>
            <w:hideMark/>
          </w:tcPr>
          <w:p w14:paraId="4323E463"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0,64%</w:t>
            </w:r>
          </w:p>
        </w:tc>
        <w:tc>
          <w:tcPr>
            <w:tcW w:w="0" w:type="auto"/>
            <w:hideMark/>
          </w:tcPr>
          <w:p w14:paraId="52FD8E5E"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34,48%</w:t>
            </w:r>
          </w:p>
        </w:tc>
        <w:tc>
          <w:tcPr>
            <w:tcW w:w="0" w:type="auto"/>
            <w:hideMark/>
          </w:tcPr>
          <w:p w14:paraId="644B9545"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31,91%</w:t>
            </w:r>
          </w:p>
        </w:tc>
        <w:tc>
          <w:tcPr>
            <w:tcW w:w="0" w:type="auto"/>
            <w:hideMark/>
          </w:tcPr>
          <w:p w14:paraId="42AA7233"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32,98%</w:t>
            </w:r>
          </w:p>
        </w:tc>
      </w:tr>
      <w:tr w:rsidR="0002603C" w:rsidRPr="001474B9" w14:paraId="5C939F4B" w14:textId="77777777" w:rsidTr="00992259">
        <w:trPr>
          <w:trHeight w:val="20"/>
        </w:trPr>
        <w:tc>
          <w:tcPr>
            <w:tcW w:w="0" w:type="auto"/>
            <w:hideMark/>
          </w:tcPr>
          <w:p w14:paraId="38AB6AE8"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Puntaje ciencias naturales</w:t>
            </w:r>
          </w:p>
        </w:tc>
        <w:tc>
          <w:tcPr>
            <w:tcW w:w="0" w:type="auto"/>
            <w:hideMark/>
          </w:tcPr>
          <w:p w14:paraId="23311C87"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32,12%</w:t>
            </w:r>
          </w:p>
        </w:tc>
        <w:tc>
          <w:tcPr>
            <w:tcW w:w="0" w:type="auto"/>
            <w:hideMark/>
          </w:tcPr>
          <w:p w14:paraId="2E201D25"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32,76%</w:t>
            </w:r>
          </w:p>
        </w:tc>
        <w:tc>
          <w:tcPr>
            <w:tcW w:w="0" w:type="auto"/>
            <w:hideMark/>
          </w:tcPr>
          <w:p w14:paraId="210ACD77"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34,26%</w:t>
            </w:r>
          </w:p>
        </w:tc>
        <w:tc>
          <w:tcPr>
            <w:tcW w:w="0" w:type="auto"/>
            <w:hideMark/>
          </w:tcPr>
          <w:p w14:paraId="36790A79"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0,86%</w:t>
            </w:r>
          </w:p>
        </w:tc>
      </w:tr>
      <w:tr w:rsidR="0002603C" w:rsidRPr="001474B9" w14:paraId="5970F4A3" w14:textId="77777777" w:rsidTr="005D4AB7">
        <w:trPr>
          <w:trHeight w:val="20"/>
        </w:trPr>
        <w:tc>
          <w:tcPr>
            <w:tcW w:w="0" w:type="auto"/>
            <w:shd w:val="clear" w:color="auto" w:fill="DAEEF3" w:themeFill="accent5" w:themeFillTint="33"/>
            <w:hideMark/>
          </w:tcPr>
          <w:p w14:paraId="2652EA32"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Tiene lavadora</w:t>
            </w:r>
          </w:p>
        </w:tc>
        <w:tc>
          <w:tcPr>
            <w:tcW w:w="0" w:type="auto"/>
            <w:gridSpan w:val="4"/>
            <w:shd w:val="clear" w:color="auto" w:fill="DAEEF3" w:themeFill="accent5" w:themeFillTint="33"/>
            <w:hideMark/>
          </w:tcPr>
          <w:p w14:paraId="55EF53DC" w14:textId="77777777" w:rsidR="0002603C" w:rsidRPr="001474B9" w:rsidRDefault="0002603C" w:rsidP="006D5861">
            <w:pPr>
              <w:spacing w:after="0" w:line="240" w:lineRule="auto"/>
              <w:jc w:val="center"/>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NO</w:t>
            </w:r>
          </w:p>
        </w:tc>
      </w:tr>
      <w:tr w:rsidR="0002603C" w:rsidRPr="001474B9" w14:paraId="61D37ADE" w14:textId="77777777" w:rsidTr="005D4AB7">
        <w:trPr>
          <w:trHeight w:val="20"/>
        </w:trPr>
        <w:tc>
          <w:tcPr>
            <w:tcW w:w="0" w:type="auto"/>
            <w:shd w:val="clear" w:color="auto" w:fill="DAEEF3" w:themeFill="accent5" w:themeFillTint="33"/>
            <w:hideMark/>
          </w:tcPr>
          <w:p w14:paraId="5D6609A0"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2E8C14FF"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4F0E3442"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6EF7959A"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2B3315AE"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Porcentaje 76 a 100</w:t>
            </w:r>
          </w:p>
        </w:tc>
      </w:tr>
      <w:tr w:rsidR="0002603C" w:rsidRPr="001474B9" w14:paraId="30E74FFA" w14:textId="77777777" w:rsidTr="00992259">
        <w:trPr>
          <w:trHeight w:val="20"/>
        </w:trPr>
        <w:tc>
          <w:tcPr>
            <w:tcW w:w="0" w:type="auto"/>
            <w:hideMark/>
          </w:tcPr>
          <w:p w14:paraId="091D7B81"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Puntaje matemáticas</w:t>
            </w:r>
          </w:p>
        </w:tc>
        <w:tc>
          <w:tcPr>
            <w:tcW w:w="0" w:type="auto"/>
            <w:hideMark/>
          </w:tcPr>
          <w:p w14:paraId="4B17CA12"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2,40%</w:t>
            </w:r>
          </w:p>
        </w:tc>
        <w:tc>
          <w:tcPr>
            <w:tcW w:w="0" w:type="auto"/>
            <w:hideMark/>
          </w:tcPr>
          <w:p w14:paraId="6AAFF5F2"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64,42%</w:t>
            </w:r>
          </w:p>
        </w:tc>
        <w:tc>
          <w:tcPr>
            <w:tcW w:w="0" w:type="auto"/>
            <w:hideMark/>
          </w:tcPr>
          <w:p w14:paraId="7B7B23D8"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32,69%</w:t>
            </w:r>
          </w:p>
        </w:tc>
        <w:tc>
          <w:tcPr>
            <w:tcW w:w="0" w:type="auto"/>
            <w:hideMark/>
          </w:tcPr>
          <w:p w14:paraId="3E1B1AFE"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0,48%</w:t>
            </w:r>
          </w:p>
        </w:tc>
      </w:tr>
      <w:tr w:rsidR="0002603C" w:rsidRPr="001474B9" w14:paraId="0131FE0F" w14:textId="77777777" w:rsidTr="00992259">
        <w:trPr>
          <w:trHeight w:val="20"/>
        </w:trPr>
        <w:tc>
          <w:tcPr>
            <w:tcW w:w="0" w:type="auto"/>
            <w:hideMark/>
          </w:tcPr>
          <w:p w14:paraId="34F3EB29"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Puntaje lectura crítica</w:t>
            </w:r>
          </w:p>
        </w:tc>
        <w:tc>
          <w:tcPr>
            <w:tcW w:w="0" w:type="auto"/>
            <w:hideMark/>
          </w:tcPr>
          <w:p w14:paraId="0C91465C"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45,93%</w:t>
            </w:r>
          </w:p>
        </w:tc>
        <w:tc>
          <w:tcPr>
            <w:tcW w:w="0" w:type="auto"/>
            <w:hideMark/>
          </w:tcPr>
          <w:p w14:paraId="3C44EF52"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30,62%</w:t>
            </w:r>
          </w:p>
        </w:tc>
        <w:tc>
          <w:tcPr>
            <w:tcW w:w="0" w:type="auto"/>
            <w:hideMark/>
          </w:tcPr>
          <w:p w14:paraId="3B9DE399"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23,44%</w:t>
            </w:r>
          </w:p>
        </w:tc>
        <w:tc>
          <w:tcPr>
            <w:tcW w:w="0" w:type="auto"/>
            <w:hideMark/>
          </w:tcPr>
          <w:p w14:paraId="33313103"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0,00%</w:t>
            </w:r>
          </w:p>
        </w:tc>
      </w:tr>
      <w:tr w:rsidR="0002603C" w:rsidRPr="001474B9" w14:paraId="3DE3A60E" w14:textId="77777777" w:rsidTr="00992259">
        <w:trPr>
          <w:trHeight w:val="20"/>
        </w:trPr>
        <w:tc>
          <w:tcPr>
            <w:tcW w:w="0" w:type="auto"/>
            <w:hideMark/>
          </w:tcPr>
          <w:p w14:paraId="75EC413D"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Puntaje sociales</w:t>
            </w:r>
          </w:p>
        </w:tc>
        <w:tc>
          <w:tcPr>
            <w:tcW w:w="0" w:type="auto"/>
            <w:hideMark/>
          </w:tcPr>
          <w:p w14:paraId="038FBF6B"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0,48%</w:t>
            </w:r>
          </w:p>
        </w:tc>
        <w:tc>
          <w:tcPr>
            <w:tcW w:w="0" w:type="auto"/>
            <w:hideMark/>
          </w:tcPr>
          <w:p w14:paraId="3CAF2D49"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34,93%</w:t>
            </w:r>
          </w:p>
        </w:tc>
        <w:tc>
          <w:tcPr>
            <w:tcW w:w="0" w:type="auto"/>
            <w:hideMark/>
          </w:tcPr>
          <w:p w14:paraId="276912F3"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18,66%</w:t>
            </w:r>
          </w:p>
        </w:tc>
        <w:tc>
          <w:tcPr>
            <w:tcW w:w="0" w:type="auto"/>
            <w:hideMark/>
          </w:tcPr>
          <w:p w14:paraId="0508CE6C"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45,93%</w:t>
            </w:r>
          </w:p>
        </w:tc>
      </w:tr>
      <w:tr w:rsidR="0002603C" w:rsidRPr="001474B9" w14:paraId="04830B90" w14:textId="77777777" w:rsidTr="00992259">
        <w:trPr>
          <w:trHeight w:val="20"/>
        </w:trPr>
        <w:tc>
          <w:tcPr>
            <w:tcW w:w="0" w:type="auto"/>
            <w:hideMark/>
          </w:tcPr>
          <w:p w14:paraId="61662FFD" w14:textId="77777777" w:rsidR="0002603C" w:rsidRPr="001474B9" w:rsidRDefault="0002603C" w:rsidP="006D5861">
            <w:pPr>
              <w:spacing w:after="0" w:line="240" w:lineRule="auto"/>
              <w:jc w:val="left"/>
              <w:rPr>
                <w:rFonts w:asciiTheme="minorHAnsi" w:eastAsia="Times New Roman" w:hAnsiTheme="minorHAnsi" w:cstheme="minorHAnsi"/>
                <w:b/>
                <w:bCs/>
                <w:sz w:val="18"/>
                <w:szCs w:val="18"/>
                <w:lang w:eastAsia="es-CO"/>
              </w:rPr>
            </w:pPr>
            <w:r w:rsidRPr="001474B9">
              <w:rPr>
                <w:rFonts w:asciiTheme="minorHAnsi" w:eastAsia="Times New Roman" w:hAnsiTheme="minorHAnsi" w:cstheme="minorHAnsi"/>
                <w:b/>
                <w:bCs/>
                <w:sz w:val="18"/>
                <w:szCs w:val="18"/>
                <w:lang w:eastAsia="es-CO"/>
              </w:rPr>
              <w:t>Puntaje ciencias naturales</w:t>
            </w:r>
          </w:p>
        </w:tc>
        <w:tc>
          <w:tcPr>
            <w:tcW w:w="0" w:type="auto"/>
            <w:hideMark/>
          </w:tcPr>
          <w:p w14:paraId="284BF300"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45,93%</w:t>
            </w:r>
          </w:p>
        </w:tc>
        <w:tc>
          <w:tcPr>
            <w:tcW w:w="0" w:type="auto"/>
            <w:hideMark/>
          </w:tcPr>
          <w:p w14:paraId="04B604AC"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33,97%</w:t>
            </w:r>
          </w:p>
        </w:tc>
        <w:tc>
          <w:tcPr>
            <w:tcW w:w="0" w:type="auto"/>
            <w:hideMark/>
          </w:tcPr>
          <w:p w14:paraId="55DDDA67"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20,10%</w:t>
            </w:r>
          </w:p>
        </w:tc>
        <w:tc>
          <w:tcPr>
            <w:tcW w:w="0" w:type="auto"/>
            <w:hideMark/>
          </w:tcPr>
          <w:p w14:paraId="3B1089CB" w14:textId="77777777" w:rsidR="0002603C" w:rsidRPr="001474B9" w:rsidRDefault="0002603C" w:rsidP="006D5861">
            <w:pPr>
              <w:spacing w:after="0" w:line="240" w:lineRule="auto"/>
              <w:jc w:val="right"/>
              <w:rPr>
                <w:rFonts w:asciiTheme="minorHAnsi" w:eastAsia="Times New Roman" w:hAnsiTheme="minorHAnsi" w:cstheme="minorHAnsi"/>
                <w:sz w:val="18"/>
                <w:szCs w:val="18"/>
                <w:lang w:eastAsia="es-CO"/>
              </w:rPr>
            </w:pPr>
            <w:r w:rsidRPr="001474B9">
              <w:rPr>
                <w:rFonts w:asciiTheme="minorHAnsi" w:eastAsia="Times New Roman" w:hAnsiTheme="minorHAnsi" w:cstheme="minorHAnsi"/>
                <w:sz w:val="18"/>
                <w:szCs w:val="18"/>
                <w:lang w:eastAsia="es-CO"/>
              </w:rPr>
              <w:t>0,00%</w:t>
            </w:r>
          </w:p>
        </w:tc>
      </w:tr>
    </w:tbl>
    <w:p w14:paraId="193B8996" w14:textId="77777777" w:rsidR="0002603C" w:rsidRDefault="0002603C" w:rsidP="006D5861">
      <w:pPr>
        <w:spacing w:line="240" w:lineRule="auto"/>
        <w:ind w:left="284" w:hanging="284"/>
      </w:pPr>
    </w:p>
    <w:p w14:paraId="7F186A75" w14:textId="64FCFA05" w:rsidR="0002603C" w:rsidRDefault="0002603C" w:rsidP="006D5861">
      <w:pPr>
        <w:spacing w:line="240" w:lineRule="auto"/>
      </w:pPr>
      <w:r w:rsidRPr="00E71F8B">
        <w:rPr>
          <w:b/>
          <w:bCs/>
        </w:rPr>
        <w:t>Análisis</w:t>
      </w:r>
      <w:r>
        <w:t>:</w:t>
      </w:r>
      <w:r w:rsidR="00BC5A49">
        <w:t xml:space="preserve"> los resultados en los puntajes de 76 a 100 puntos son mejores en las personas que tienen lavadora como se observa en matemáticas de 2,15% vs 0,48 que no la tienen lo mismo en lectura critica con el 0,85% de estudiantes que la tienen vs el 0% que no la tienen, y el 0,86% en ciencias naturales vs el 0% que no la tienen, pero en </w:t>
      </w:r>
      <w:r w:rsidR="00D16B67">
        <w:t>sociales mejoras</w:t>
      </w:r>
      <w:r w:rsidR="00BC5A49">
        <w:t xml:space="preserve"> para las personas que no tiene lavadora de 45,93% vs el 32% de las que la tienen. Hay mayores resultados bajos de 0 a 25 puntos en personas que no tiene lavadora. </w:t>
      </w:r>
    </w:p>
    <w:p w14:paraId="7E432498" w14:textId="6C0C6700" w:rsidR="0002603C" w:rsidRDefault="00BC5A49" w:rsidP="006D5861">
      <w:pPr>
        <w:spacing w:line="240" w:lineRule="auto"/>
      </w:pPr>
      <w:r>
        <w:lastRenderedPageBreak/>
        <w:t xml:space="preserve">La posesión de este </w:t>
      </w:r>
      <w:r w:rsidR="000E7F9C">
        <w:t>electrodoméstico</w:t>
      </w:r>
      <w:r>
        <w:t xml:space="preserve"> ayuda a tener un mejor resultado</w:t>
      </w:r>
    </w:p>
    <w:p w14:paraId="05FC5000" w14:textId="58108248" w:rsidR="0002603C" w:rsidRDefault="0002603C" w:rsidP="00D16B67">
      <w:pPr>
        <w:spacing w:line="240" w:lineRule="auto"/>
      </w:pPr>
      <w:r>
        <w:t xml:space="preserve">Tabla de resultados en porcentajes al resultado 15 referente a los puntajes si el estudiante tiene lavadora – Ingles. </w:t>
      </w:r>
    </w:p>
    <w:p w14:paraId="09589B1A" w14:textId="2BCC41F9" w:rsidR="00D16B67" w:rsidRPr="00D16B67" w:rsidRDefault="00D16B67" w:rsidP="00D16B67">
      <w:pPr>
        <w:pStyle w:val="Descripcin"/>
        <w:jc w:val="center"/>
        <w:rPr>
          <w:color w:val="auto"/>
          <w:sz w:val="24"/>
          <w:szCs w:val="24"/>
        </w:rPr>
      </w:pPr>
      <w:bookmarkStart w:id="166" w:name="_Toc151316142"/>
      <w:r w:rsidRPr="00D16B67">
        <w:rPr>
          <w:color w:val="auto"/>
          <w:sz w:val="24"/>
          <w:szCs w:val="24"/>
        </w:rPr>
        <w:t xml:space="preserve">Tabla </w:t>
      </w:r>
      <w:r w:rsidRPr="00D16B67">
        <w:rPr>
          <w:color w:val="auto"/>
          <w:sz w:val="24"/>
          <w:szCs w:val="24"/>
        </w:rPr>
        <w:fldChar w:fldCharType="begin"/>
      </w:r>
      <w:r w:rsidRPr="00D16B67">
        <w:rPr>
          <w:color w:val="auto"/>
          <w:sz w:val="24"/>
          <w:szCs w:val="24"/>
        </w:rPr>
        <w:instrText xml:space="preserve"> SEQ Tabla \* ARABIC </w:instrText>
      </w:r>
      <w:r w:rsidRPr="00D16B67">
        <w:rPr>
          <w:color w:val="auto"/>
          <w:sz w:val="24"/>
          <w:szCs w:val="24"/>
        </w:rPr>
        <w:fldChar w:fldCharType="separate"/>
      </w:r>
      <w:r>
        <w:rPr>
          <w:noProof/>
          <w:color w:val="auto"/>
          <w:sz w:val="24"/>
          <w:szCs w:val="24"/>
        </w:rPr>
        <w:t>24</w:t>
      </w:r>
      <w:r w:rsidRPr="00D16B67">
        <w:rPr>
          <w:color w:val="auto"/>
          <w:sz w:val="24"/>
          <w:szCs w:val="24"/>
        </w:rPr>
        <w:fldChar w:fldCharType="end"/>
      </w:r>
      <w:r w:rsidRPr="00D16B67">
        <w:rPr>
          <w:color w:val="auto"/>
          <w:sz w:val="24"/>
          <w:szCs w:val="24"/>
        </w:rPr>
        <w:t>. Porcentajes si el estudiante tiene lavadora</w:t>
      </w:r>
      <w:r>
        <w:rPr>
          <w:color w:val="auto"/>
          <w:sz w:val="24"/>
          <w:szCs w:val="24"/>
        </w:rPr>
        <w:t>-Ingles</w:t>
      </w:r>
      <w:bookmarkEnd w:id="166"/>
    </w:p>
    <w:tbl>
      <w:tblPr>
        <w:tblStyle w:val="Tablaconcuadrcula"/>
        <w:tblW w:w="0" w:type="auto"/>
        <w:jc w:val="center"/>
        <w:tblLook w:val="04A0" w:firstRow="1" w:lastRow="0" w:firstColumn="1" w:lastColumn="0" w:noHBand="0" w:noVBand="1"/>
      </w:tblPr>
      <w:tblGrid>
        <w:gridCol w:w="1322"/>
        <w:gridCol w:w="1228"/>
        <w:gridCol w:w="1264"/>
        <w:gridCol w:w="1264"/>
        <w:gridCol w:w="1256"/>
        <w:gridCol w:w="1255"/>
      </w:tblGrid>
      <w:tr w:rsidR="0002603C" w:rsidRPr="00051133" w14:paraId="4CB7A36C" w14:textId="77777777" w:rsidTr="005D4AB7">
        <w:trPr>
          <w:trHeight w:val="20"/>
          <w:jc w:val="center"/>
        </w:trPr>
        <w:tc>
          <w:tcPr>
            <w:tcW w:w="0" w:type="auto"/>
            <w:shd w:val="clear" w:color="auto" w:fill="DAEEF3" w:themeFill="accent5" w:themeFillTint="33"/>
            <w:hideMark/>
          </w:tcPr>
          <w:p w14:paraId="3B810E70"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Tiene lavadora</w:t>
            </w:r>
          </w:p>
        </w:tc>
        <w:tc>
          <w:tcPr>
            <w:tcW w:w="0" w:type="auto"/>
            <w:gridSpan w:val="5"/>
            <w:shd w:val="clear" w:color="auto" w:fill="DAEEF3" w:themeFill="accent5" w:themeFillTint="33"/>
            <w:hideMark/>
          </w:tcPr>
          <w:p w14:paraId="6113B946" w14:textId="77777777" w:rsidR="0002603C" w:rsidRPr="002529D9" w:rsidRDefault="0002603C" w:rsidP="006D5861">
            <w:pPr>
              <w:spacing w:after="0" w:line="240" w:lineRule="auto"/>
              <w:jc w:val="center"/>
              <w:rPr>
                <w:rFonts w:ascii="Times New Roman" w:eastAsia="Times New Roman" w:hAnsi="Times New Roman" w:cs="Times New Roman"/>
                <w:b/>
                <w:bCs/>
                <w:sz w:val="18"/>
                <w:szCs w:val="18"/>
                <w:lang w:eastAsia="es-CO"/>
              </w:rPr>
            </w:pPr>
            <w:r w:rsidRPr="002529D9">
              <w:rPr>
                <w:rFonts w:ascii="Calibri" w:eastAsia="Times New Roman" w:hAnsi="Calibri" w:cs="Calibri"/>
                <w:b/>
                <w:bCs/>
                <w:sz w:val="18"/>
                <w:szCs w:val="18"/>
                <w:lang w:eastAsia="es-CO"/>
              </w:rPr>
              <w:t>SI</w:t>
            </w:r>
          </w:p>
        </w:tc>
      </w:tr>
      <w:tr w:rsidR="0002603C" w:rsidRPr="00051133" w14:paraId="12B3B34F" w14:textId="77777777" w:rsidTr="005D4AB7">
        <w:trPr>
          <w:trHeight w:val="20"/>
          <w:jc w:val="center"/>
        </w:trPr>
        <w:tc>
          <w:tcPr>
            <w:tcW w:w="0" w:type="auto"/>
            <w:shd w:val="clear" w:color="auto" w:fill="DAEEF3" w:themeFill="accent5" w:themeFillTint="33"/>
            <w:hideMark/>
          </w:tcPr>
          <w:p w14:paraId="3C053CC7"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2FF97044"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0F54AF9B"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3EE18B0D"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6DA03EF9"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379CBAB6"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B+</w:t>
            </w:r>
          </w:p>
        </w:tc>
      </w:tr>
      <w:tr w:rsidR="0002603C" w:rsidRPr="00051133" w14:paraId="4378F403" w14:textId="77777777" w:rsidTr="00992259">
        <w:trPr>
          <w:trHeight w:val="20"/>
          <w:jc w:val="center"/>
        </w:trPr>
        <w:tc>
          <w:tcPr>
            <w:tcW w:w="0" w:type="auto"/>
            <w:hideMark/>
          </w:tcPr>
          <w:p w14:paraId="12F2935A" w14:textId="77777777" w:rsidR="0002603C" w:rsidRPr="002529D9" w:rsidRDefault="0002603C" w:rsidP="006D5861">
            <w:pPr>
              <w:spacing w:after="0" w:line="240" w:lineRule="auto"/>
              <w:jc w:val="lef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Puntaje inglés</w:t>
            </w:r>
          </w:p>
        </w:tc>
        <w:tc>
          <w:tcPr>
            <w:tcW w:w="0" w:type="auto"/>
            <w:hideMark/>
          </w:tcPr>
          <w:p w14:paraId="7F0B9944"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44,02%</w:t>
            </w:r>
          </w:p>
        </w:tc>
        <w:tc>
          <w:tcPr>
            <w:tcW w:w="0" w:type="auto"/>
            <w:hideMark/>
          </w:tcPr>
          <w:p w14:paraId="7B03C108"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31,20%</w:t>
            </w:r>
          </w:p>
        </w:tc>
        <w:tc>
          <w:tcPr>
            <w:tcW w:w="0" w:type="auto"/>
            <w:hideMark/>
          </w:tcPr>
          <w:p w14:paraId="5A114F5C"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13,46%</w:t>
            </w:r>
          </w:p>
        </w:tc>
        <w:tc>
          <w:tcPr>
            <w:tcW w:w="0" w:type="auto"/>
            <w:hideMark/>
          </w:tcPr>
          <w:p w14:paraId="651E5536"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8,12%</w:t>
            </w:r>
          </w:p>
        </w:tc>
        <w:tc>
          <w:tcPr>
            <w:tcW w:w="0" w:type="auto"/>
            <w:hideMark/>
          </w:tcPr>
          <w:p w14:paraId="57B7DBD2"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3,21%</w:t>
            </w:r>
          </w:p>
        </w:tc>
      </w:tr>
      <w:tr w:rsidR="0002603C" w:rsidRPr="00051133" w14:paraId="70BD5C57" w14:textId="77777777" w:rsidTr="005D4AB7">
        <w:trPr>
          <w:trHeight w:val="20"/>
          <w:jc w:val="center"/>
        </w:trPr>
        <w:tc>
          <w:tcPr>
            <w:tcW w:w="0" w:type="auto"/>
            <w:shd w:val="clear" w:color="auto" w:fill="DAEEF3" w:themeFill="accent5" w:themeFillTint="33"/>
            <w:hideMark/>
          </w:tcPr>
          <w:p w14:paraId="1235E013"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Tiene lavadora</w:t>
            </w:r>
          </w:p>
        </w:tc>
        <w:tc>
          <w:tcPr>
            <w:tcW w:w="0" w:type="auto"/>
            <w:gridSpan w:val="5"/>
            <w:shd w:val="clear" w:color="auto" w:fill="DAEEF3" w:themeFill="accent5" w:themeFillTint="33"/>
            <w:hideMark/>
          </w:tcPr>
          <w:p w14:paraId="37E1E93B" w14:textId="77777777" w:rsidR="0002603C" w:rsidRPr="002529D9" w:rsidRDefault="0002603C" w:rsidP="006D5861">
            <w:pPr>
              <w:spacing w:after="0" w:line="240" w:lineRule="auto"/>
              <w:jc w:val="center"/>
              <w:rPr>
                <w:rFonts w:ascii="Times New Roman" w:eastAsia="Times New Roman" w:hAnsi="Times New Roman" w:cs="Times New Roman"/>
                <w:b/>
                <w:bCs/>
                <w:sz w:val="18"/>
                <w:szCs w:val="18"/>
                <w:lang w:eastAsia="es-CO"/>
              </w:rPr>
            </w:pPr>
            <w:r w:rsidRPr="002529D9">
              <w:rPr>
                <w:rFonts w:ascii="Calibri" w:eastAsia="Times New Roman" w:hAnsi="Calibri" w:cs="Calibri"/>
                <w:b/>
                <w:bCs/>
                <w:sz w:val="18"/>
                <w:szCs w:val="18"/>
                <w:lang w:eastAsia="es-CO"/>
              </w:rPr>
              <w:t>NO</w:t>
            </w:r>
          </w:p>
        </w:tc>
      </w:tr>
      <w:tr w:rsidR="0002603C" w:rsidRPr="00051133" w14:paraId="6873D4D3" w14:textId="77777777" w:rsidTr="005D4AB7">
        <w:trPr>
          <w:trHeight w:val="20"/>
          <w:jc w:val="center"/>
        </w:trPr>
        <w:tc>
          <w:tcPr>
            <w:tcW w:w="0" w:type="auto"/>
            <w:shd w:val="clear" w:color="auto" w:fill="DAEEF3" w:themeFill="accent5" w:themeFillTint="33"/>
            <w:hideMark/>
          </w:tcPr>
          <w:p w14:paraId="2B8C62A1"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Nivel</w:t>
            </w:r>
          </w:p>
        </w:tc>
        <w:tc>
          <w:tcPr>
            <w:tcW w:w="0" w:type="auto"/>
            <w:shd w:val="clear" w:color="auto" w:fill="DAEEF3" w:themeFill="accent5" w:themeFillTint="33"/>
            <w:hideMark/>
          </w:tcPr>
          <w:p w14:paraId="43B0790E"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A-</w:t>
            </w:r>
          </w:p>
        </w:tc>
        <w:tc>
          <w:tcPr>
            <w:tcW w:w="0" w:type="auto"/>
            <w:shd w:val="clear" w:color="auto" w:fill="DAEEF3" w:themeFill="accent5" w:themeFillTint="33"/>
            <w:hideMark/>
          </w:tcPr>
          <w:p w14:paraId="6420DB43"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A1</w:t>
            </w:r>
          </w:p>
        </w:tc>
        <w:tc>
          <w:tcPr>
            <w:tcW w:w="0" w:type="auto"/>
            <w:shd w:val="clear" w:color="auto" w:fill="DAEEF3" w:themeFill="accent5" w:themeFillTint="33"/>
            <w:hideMark/>
          </w:tcPr>
          <w:p w14:paraId="5B8876A0"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A2</w:t>
            </w:r>
          </w:p>
        </w:tc>
        <w:tc>
          <w:tcPr>
            <w:tcW w:w="0" w:type="auto"/>
            <w:shd w:val="clear" w:color="auto" w:fill="DAEEF3" w:themeFill="accent5" w:themeFillTint="33"/>
            <w:hideMark/>
          </w:tcPr>
          <w:p w14:paraId="1D3BB770"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B1</w:t>
            </w:r>
          </w:p>
        </w:tc>
        <w:tc>
          <w:tcPr>
            <w:tcW w:w="0" w:type="auto"/>
            <w:shd w:val="clear" w:color="auto" w:fill="DAEEF3" w:themeFill="accent5" w:themeFillTint="33"/>
            <w:hideMark/>
          </w:tcPr>
          <w:p w14:paraId="16F8F8F7" w14:textId="77777777" w:rsidR="0002603C" w:rsidRPr="002529D9" w:rsidRDefault="0002603C" w:rsidP="006D5861">
            <w:pPr>
              <w:spacing w:after="0" w:line="240" w:lineRule="auto"/>
              <w:jc w:val="left"/>
              <w:rPr>
                <w:rFonts w:ascii="Calibri" w:eastAsia="Times New Roman" w:hAnsi="Calibri" w:cs="Calibri"/>
                <w:b/>
                <w:bCs/>
                <w:sz w:val="18"/>
                <w:szCs w:val="18"/>
                <w:lang w:eastAsia="es-CO"/>
              </w:rPr>
            </w:pPr>
            <w:r w:rsidRPr="002529D9">
              <w:rPr>
                <w:rFonts w:ascii="Calibri" w:eastAsia="Times New Roman" w:hAnsi="Calibri" w:cs="Calibri"/>
                <w:b/>
                <w:bCs/>
                <w:sz w:val="18"/>
                <w:szCs w:val="18"/>
                <w:lang w:eastAsia="es-CO"/>
              </w:rPr>
              <w:t>Porcentaje B+</w:t>
            </w:r>
          </w:p>
        </w:tc>
      </w:tr>
      <w:tr w:rsidR="0002603C" w:rsidRPr="00051133" w14:paraId="3D7930FD" w14:textId="77777777" w:rsidTr="00992259">
        <w:trPr>
          <w:trHeight w:val="20"/>
          <w:jc w:val="center"/>
        </w:trPr>
        <w:tc>
          <w:tcPr>
            <w:tcW w:w="0" w:type="auto"/>
            <w:hideMark/>
          </w:tcPr>
          <w:p w14:paraId="3EB88C3A" w14:textId="77777777" w:rsidR="0002603C" w:rsidRPr="002529D9" w:rsidRDefault="0002603C" w:rsidP="006D5861">
            <w:pPr>
              <w:spacing w:after="0" w:line="240" w:lineRule="auto"/>
              <w:jc w:val="lef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Puntaje inglés</w:t>
            </w:r>
          </w:p>
        </w:tc>
        <w:tc>
          <w:tcPr>
            <w:tcW w:w="0" w:type="auto"/>
            <w:hideMark/>
          </w:tcPr>
          <w:p w14:paraId="48E86449"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61,72%</w:t>
            </w:r>
          </w:p>
        </w:tc>
        <w:tc>
          <w:tcPr>
            <w:tcW w:w="0" w:type="auto"/>
            <w:hideMark/>
          </w:tcPr>
          <w:p w14:paraId="165C2ED8"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29,67%</w:t>
            </w:r>
          </w:p>
        </w:tc>
        <w:tc>
          <w:tcPr>
            <w:tcW w:w="0" w:type="auto"/>
            <w:hideMark/>
          </w:tcPr>
          <w:p w14:paraId="697DE4A4"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6,22%</w:t>
            </w:r>
          </w:p>
        </w:tc>
        <w:tc>
          <w:tcPr>
            <w:tcW w:w="0" w:type="auto"/>
            <w:hideMark/>
          </w:tcPr>
          <w:p w14:paraId="1DB94F0E"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1,91%</w:t>
            </w:r>
          </w:p>
        </w:tc>
        <w:tc>
          <w:tcPr>
            <w:tcW w:w="0" w:type="auto"/>
            <w:hideMark/>
          </w:tcPr>
          <w:p w14:paraId="691AA001" w14:textId="77777777" w:rsidR="0002603C" w:rsidRPr="002529D9" w:rsidRDefault="0002603C" w:rsidP="006D5861">
            <w:pPr>
              <w:spacing w:after="0" w:line="240" w:lineRule="auto"/>
              <w:jc w:val="right"/>
              <w:rPr>
                <w:rFonts w:ascii="Calibri" w:eastAsia="Times New Roman" w:hAnsi="Calibri" w:cs="Calibri"/>
                <w:sz w:val="18"/>
                <w:szCs w:val="18"/>
                <w:lang w:eastAsia="es-CO"/>
              </w:rPr>
            </w:pPr>
            <w:r w:rsidRPr="002529D9">
              <w:rPr>
                <w:rFonts w:ascii="Calibri" w:eastAsia="Times New Roman" w:hAnsi="Calibri" w:cs="Calibri"/>
                <w:sz w:val="18"/>
                <w:szCs w:val="18"/>
                <w:lang w:eastAsia="es-CO"/>
              </w:rPr>
              <w:t>0,48%</w:t>
            </w:r>
          </w:p>
        </w:tc>
      </w:tr>
    </w:tbl>
    <w:p w14:paraId="6B6C7994" w14:textId="77777777" w:rsidR="0002603C" w:rsidRDefault="0002603C" w:rsidP="006D5861">
      <w:pPr>
        <w:spacing w:line="240" w:lineRule="auto"/>
        <w:ind w:left="284" w:hanging="284"/>
      </w:pPr>
    </w:p>
    <w:p w14:paraId="72F3C615" w14:textId="77777777" w:rsidR="00992259" w:rsidRDefault="0002603C" w:rsidP="006D5861">
      <w:pPr>
        <w:spacing w:line="240" w:lineRule="auto"/>
      </w:pPr>
      <w:r w:rsidRPr="00E71F8B">
        <w:rPr>
          <w:b/>
          <w:bCs/>
        </w:rPr>
        <w:t>Análisis</w:t>
      </w:r>
      <w:r>
        <w:t>:</w:t>
      </w:r>
      <w:r w:rsidR="00BC5A49">
        <w:t xml:space="preserve"> Los </w:t>
      </w:r>
      <w:r w:rsidR="00992259">
        <w:t>mejores resultados</w:t>
      </w:r>
      <w:r w:rsidR="00BC5A49">
        <w:t xml:space="preserve"> en ingles se dan con </w:t>
      </w:r>
      <w:r w:rsidR="000E7F9C">
        <w:t>estudiantes</w:t>
      </w:r>
      <w:r w:rsidR="00BC5A49">
        <w:t xml:space="preserve"> que tienen lavadora, </w:t>
      </w:r>
      <w:r w:rsidR="000E7F9C">
        <w:t xml:space="preserve">teniendo un puntaje de B+ el 3,21% de estudiantes vs el 0,48% de estudiantes que no la tienen. Y hay </w:t>
      </w:r>
      <w:r w:rsidR="00992259">
        <w:t>más</w:t>
      </w:r>
      <w:r w:rsidR="000E7F9C">
        <w:t xml:space="preserve"> En el resultado de A- con el 61,72% de estudiantes que no tienen lavadora vs el 44,02% de estudiantes que tienen lavadora. </w:t>
      </w:r>
    </w:p>
    <w:p w14:paraId="46FEA05C" w14:textId="77777777" w:rsidR="00D16B67" w:rsidRDefault="0002603C" w:rsidP="006D5861">
      <w:pPr>
        <w:spacing w:line="240" w:lineRule="auto"/>
      </w:pPr>
      <w:r w:rsidRPr="004619F3">
        <w:rPr>
          <w:b/>
          <w:bCs/>
        </w:rPr>
        <w:t xml:space="preserve">Resultado </w:t>
      </w:r>
      <w:r>
        <w:rPr>
          <w:b/>
          <w:bCs/>
        </w:rPr>
        <w:t>16</w:t>
      </w:r>
      <w:r>
        <w:t>. Resultados en relación al puntaje según el estrato del estudiante.</w:t>
      </w:r>
    </w:p>
    <w:p w14:paraId="5D25EA4A" w14:textId="7F930A49" w:rsidR="0002603C" w:rsidRDefault="0002603C" w:rsidP="006D5861">
      <w:pPr>
        <w:spacing w:line="240" w:lineRule="auto"/>
      </w:pPr>
      <w:r>
        <w:t xml:space="preserve"> </w:t>
      </w:r>
    </w:p>
    <w:p w14:paraId="1A1884B8" w14:textId="13142285" w:rsidR="00051133" w:rsidRDefault="0002603C" w:rsidP="00D16B67">
      <w:pPr>
        <w:spacing w:line="240" w:lineRule="auto"/>
      </w:pPr>
      <w:r>
        <w:t>Tabla de resultados en porcentajes al resultado 16 referente a los puntajes según el estrato del estudiante.</w:t>
      </w:r>
    </w:p>
    <w:p w14:paraId="32ADFE5B" w14:textId="173B51D7" w:rsidR="00D16B67" w:rsidRPr="00D16B67" w:rsidRDefault="00D16B67" w:rsidP="00D16B67">
      <w:pPr>
        <w:pStyle w:val="Descripcin"/>
        <w:jc w:val="center"/>
        <w:rPr>
          <w:color w:val="auto"/>
          <w:sz w:val="24"/>
          <w:szCs w:val="24"/>
        </w:rPr>
      </w:pPr>
      <w:bookmarkStart w:id="167" w:name="_Toc151316143"/>
      <w:r w:rsidRPr="00D16B67">
        <w:rPr>
          <w:color w:val="auto"/>
          <w:sz w:val="24"/>
          <w:szCs w:val="24"/>
        </w:rPr>
        <w:t xml:space="preserve">Tabla </w:t>
      </w:r>
      <w:r w:rsidRPr="00D16B67">
        <w:rPr>
          <w:color w:val="auto"/>
          <w:sz w:val="24"/>
          <w:szCs w:val="24"/>
        </w:rPr>
        <w:fldChar w:fldCharType="begin"/>
      </w:r>
      <w:r w:rsidRPr="00D16B67">
        <w:rPr>
          <w:color w:val="auto"/>
          <w:sz w:val="24"/>
          <w:szCs w:val="24"/>
        </w:rPr>
        <w:instrText xml:space="preserve"> SEQ Tabla \* ARABIC </w:instrText>
      </w:r>
      <w:r w:rsidRPr="00D16B67">
        <w:rPr>
          <w:color w:val="auto"/>
          <w:sz w:val="24"/>
          <w:szCs w:val="24"/>
        </w:rPr>
        <w:fldChar w:fldCharType="separate"/>
      </w:r>
      <w:r>
        <w:rPr>
          <w:noProof/>
          <w:color w:val="auto"/>
          <w:sz w:val="24"/>
          <w:szCs w:val="24"/>
        </w:rPr>
        <w:t>25</w:t>
      </w:r>
      <w:r w:rsidRPr="00D16B67">
        <w:rPr>
          <w:color w:val="auto"/>
          <w:sz w:val="24"/>
          <w:szCs w:val="24"/>
        </w:rPr>
        <w:fldChar w:fldCharType="end"/>
      </w:r>
      <w:r w:rsidRPr="00D16B67">
        <w:rPr>
          <w:color w:val="auto"/>
          <w:sz w:val="24"/>
          <w:szCs w:val="24"/>
        </w:rPr>
        <w:t xml:space="preserve">. </w:t>
      </w:r>
      <w:r>
        <w:rPr>
          <w:color w:val="auto"/>
          <w:sz w:val="24"/>
          <w:szCs w:val="24"/>
        </w:rPr>
        <w:t>Porcentajes</w:t>
      </w:r>
      <w:r w:rsidRPr="00D16B67">
        <w:rPr>
          <w:color w:val="auto"/>
          <w:sz w:val="24"/>
          <w:szCs w:val="24"/>
        </w:rPr>
        <w:t xml:space="preserve"> según el estrato del estudiante</w:t>
      </w:r>
      <w:bookmarkEnd w:id="167"/>
    </w:p>
    <w:tbl>
      <w:tblPr>
        <w:tblStyle w:val="Tablaconcuadrcula"/>
        <w:tblW w:w="0" w:type="auto"/>
        <w:tblLook w:val="04A0" w:firstRow="1" w:lastRow="0" w:firstColumn="1" w:lastColumn="0" w:noHBand="0" w:noVBand="1"/>
      </w:tblPr>
      <w:tblGrid>
        <w:gridCol w:w="2166"/>
        <w:gridCol w:w="1508"/>
        <w:gridCol w:w="1599"/>
        <w:gridCol w:w="1599"/>
        <w:gridCol w:w="1691"/>
      </w:tblGrid>
      <w:tr w:rsidR="00E6787E" w:rsidRPr="00E6787E" w14:paraId="23B78E51" w14:textId="77777777" w:rsidTr="00500740">
        <w:trPr>
          <w:trHeight w:val="20"/>
        </w:trPr>
        <w:tc>
          <w:tcPr>
            <w:tcW w:w="0" w:type="auto"/>
            <w:shd w:val="clear" w:color="auto" w:fill="DAEEF3" w:themeFill="accent5" w:themeFillTint="33"/>
          </w:tcPr>
          <w:p w14:paraId="55965609" w14:textId="4668EE42"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Pr>
                <w:rFonts w:asciiTheme="minorHAnsi" w:eastAsia="Times New Roman" w:hAnsiTheme="minorHAnsi" w:cstheme="minorHAnsi"/>
                <w:b/>
                <w:bCs/>
                <w:sz w:val="18"/>
                <w:szCs w:val="18"/>
                <w:lang w:eastAsia="es-CO"/>
              </w:rPr>
              <w:t>Estrato</w:t>
            </w:r>
          </w:p>
        </w:tc>
        <w:tc>
          <w:tcPr>
            <w:tcW w:w="0" w:type="auto"/>
            <w:gridSpan w:val="4"/>
            <w:shd w:val="clear" w:color="auto" w:fill="DAEEF3" w:themeFill="accent5" w:themeFillTint="33"/>
          </w:tcPr>
          <w:p w14:paraId="0381C036" w14:textId="3141BCD9" w:rsidR="00E6787E" w:rsidRPr="00E6787E" w:rsidRDefault="00E6787E" w:rsidP="006D5861">
            <w:pPr>
              <w:spacing w:after="0" w:line="240" w:lineRule="auto"/>
              <w:jc w:val="center"/>
              <w:rPr>
                <w:rFonts w:asciiTheme="minorHAnsi" w:eastAsia="Times New Roman" w:hAnsiTheme="minorHAnsi" w:cstheme="minorHAnsi"/>
                <w:b/>
                <w:bCs/>
                <w:sz w:val="18"/>
                <w:szCs w:val="18"/>
                <w:lang w:eastAsia="es-CO"/>
              </w:rPr>
            </w:pPr>
            <w:r>
              <w:rPr>
                <w:rFonts w:asciiTheme="minorHAnsi" w:eastAsia="Times New Roman" w:hAnsiTheme="minorHAnsi" w:cstheme="minorHAnsi"/>
                <w:b/>
                <w:bCs/>
                <w:sz w:val="18"/>
                <w:szCs w:val="18"/>
                <w:lang w:eastAsia="es-CO"/>
              </w:rPr>
              <w:t>1</w:t>
            </w:r>
          </w:p>
        </w:tc>
      </w:tr>
      <w:tr w:rsidR="00E6787E" w:rsidRPr="00E6787E" w14:paraId="10428B7D" w14:textId="77777777" w:rsidTr="00500740">
        <w:trPr>
          <w:trHeight w:val="20"/>
        </w:trPr>
        <w:tc>
          <w:tcPr>
            <w:tcW w:w="0" w:type="auto"/>
            <w:shd w:val="clear" w:color="auto" w:fill="DAEEF3" w:themeFill="accent5" w:themeFillTint="33"/>
            <w:hideMark/>
          </w:tcPr>
          <w:p w14:paraId="62DE309A"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34120FEE"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13D6C195"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4CC234C9"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4C19AE5A"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76 a 100</w:t>
            </w:r>
          </w:p>
        </w:tc>
      </w:tr>
      <w:tr w:rsidR="00E6787E" w:rsidRPr="00E6787E" w14:paraId="59E2CBB5" w14:textId="77777777" w:rsidTr="00992259">
        <w:trPr>
          <w:trHeight w:val="20"/>
        </w:trPr>
        <w:tc>
          <w:tcPr>
            <w:tcW w:w="0" w:type="auto"/>
            <w:hideMark/>
          </w:tcPr>
          <w:p w14:paraId="63EDF740"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matemáticas</w:t>
            </w:r>
          </w:p>
        </w:tc>
        <w:tc>
          <w:tcPr>
            <w:tcW w:w="0" w:type="auto"/>
            <w:hideMark/>
          </w:tcPr>
          <w:p w14:paraId="7E086260"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2,03%</w:t>
            </w:r>
          </w:p>
        </w:tc>
        <w:tc>
          <w:tcPr>
            <w:tcW w:w="0" w:type="auto"/>
            <w:hideMark/>
          </w:tcPr>
          <w:p w14:paraId="488C8F7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65,45%</w:t>
            </w:r>
          </w:p>
        </w:tc>
        <w:tc>
          <w:tcPr>
            <w:tcW w:w="0" w:type="auto"/>
            <w:hideMark/>
          </w:tcPr>
          <w:p w14:paraId="6C052D6A"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32,11%</w:t>
            </w:r>
          </w:p>
        </w:tc>
        <w:tc>
          <w:tcPr>
            <w:tcW w:w="0" w:type="auto"/>
            <w:hideMark/>
          </w:tcPr>
          <w:p w14:paraId="6EDE1BF0"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0,41%</w:t>
            </w:r>
          </w:p>
        </w:tc>
      </w:tr>
      <w:tr w:rsidR="00E6787E" w:rsidRPr="00E6787E" w14:paraId="7816B9D7" w14:textId="77777777" w:rsidTr="00992259">
        <w:trPr>
          <w:trHeight w:val="20"/>
        </w:trPr>
        <w:tc>
          <w:tcPr>
            <w:tcW w:w="0" w:type="auto"/>
            <w:hideMark/>
          </w:tcPr>
          <w:p w14:paraId="6CADD2F7"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lectura crítica</w:t>
            </w:r>
          </w:p>
        </w:tc>
        <w:tc>
          <w:tcPr>
            <w:tcW w:w="0" w:type="auto"/>
            <w:hideMark/>
          </w:tcPr>
          <w:p w14:paraId="7C049DAE"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38,62%</w:t>
            </w:r>
          </w:p>
        </w:tc>
        <w:tc>
          <w:tcPr>
            <w:tcW w:w="0" w:type="auto"/>
            <w:hideMark/>
          </w:tcPr>
          <w:p w14:paraId="3044194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34,55%</w:t>
            </w:r>
          </w:p>
        </w:tc>
        <w:tc>
          <w:tcPr>
            <w:tcW w:w="0" w:type="auto"/>
            <w:hideMark/>
          </w:tcPr>
          <w:p w14:paraId="38C7EE83"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26,83%</w:t>
            </w:r>
          </w:p>
        </w:tc>
        <w:tc>
          <w:tcPr>
            <w:tcW w:w="0" w:type="auto"/>
            <w:hideMark/>
          </w:tcPr>
          <w:p w14:paraId="080D0F75"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r>
      <w:tr w:rsidR="00E6787E" w:rsidRPr="00E6787E" w14:paraId="0F48CA84" w14:textId="77777777" w:rsidTr="00992259">
        <w:trPr>
          <w:trHeight w:val="20"/>
        </w:trPr>
        <w:tc>
          <w:tcPr>
            <w:tcW w:w="0" w:type="auto"/>
            <w:hideMark/>
          </w:tcPr>
          <w:p w14:paraId="1AE4721B"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sociales</w:t>
            </w:r>
          </w:p>
        </w:tc>
        <w:tc>
          <w:tcPr>
            <w:tcW w:w="0" w:type="auto"/>
            <w:hideMark/>
          </w:tcPr>
          <w:p w14:paraId="5F808D02"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0,81%</w:t>
            </w:r>
          </w:p>
        </w:tc>
        <w:tc>
          <w:tcPr>
            <w:tcW w:w="0" w:type="auto"/>
            <w:hideMark/>
          </w:tcPr>
          <w:p w14:paraId="7DFEBC85"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40,08%</w:t>
            </w:r>
          </w:p>
        </w:tc>
        <w:tc>
          <w:tcPr>
            <w:tcW w:w="0" w:type="auto"/>
            <w:hideMark/>
          </w:tcPr>
          <w:p w14:paraId="19E8814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20,65%</w:t>
            </w:r>
          </w:p>
        </w:tc>
        <w:tc>
          <w:tcPr>
            <w:tcW w:w="0" w:type="auto"/>
            <w:hideMark/>
          </w:tcPr>
          <w:p w14:paraId="21107442"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38,46%</w:t>
            </w:r>
          </w:p>
        </w:tc>
      </w:tr>
      <w:tr w:rsidR="00E6787E" w:rsidRPr="00E6787E" w14:paraId="3BF45A88" w14:textId="77777777" w:rsidTr="00992259">
        <w:trPr>
          <w:trHeight w:val="20"/>
        </w:trPr>
        <w:tc>
          <w:tcPr>
            <w:tcW w:w="0" w:type="auto"/>
            <w:hideMark/>
          </w:tcPr>
          <w:p w14:paraId="768DE8D1"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ciencias naturales</w:t>
            </w:r>
          </w:p>
        </w:tc>
        <w:tc>
          <w:tcPr>
            <w:tcW w:w="0" w:type="auto"/>
            <w:hideMark/>
          </w:tcPr>
          <w:p w14:paraId="1AEFDD50"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38,62%</w:t>
            </w:r>
          </w:p>
        </w:tc>
        <w:tc>
          <w:tcPr>
            <w:tcW w:w="0" w:type="auto"/>
            <w:hideMark/>
          </w:tcPr>
          <w:p w14:paraId="3F68D5C4"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38,62%</w:t>
            </w:r>
          </w:p>
        </w:tc>
        <w:tc>
          <w:tcPr>
            <w:tcW w:w="0" w:type="auto"/>
            <w:hideMark/>
          </w:tcPr>
          <w:p w14:paraId="58A1DBB3"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22,76%</w:t>
            </w:r>
          </w:p>
        </w:tc>
        <w:tc>
          <w:tcPr>
            <w:tcW w:w="0" w:type="auto"/>
            <w:hideMark/>
          </w:tcPr>
          <w:p w14:paraId="591CABB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r>
      <w:tr w:rsidR="00E6787E" w:rsidRPr="00E6787E" w14:paraId="04F9EC3A" w14:textId="77777777" w:rsidTr="00500740">
        <w:trPr>
          <w:trHeight w:val="20"/>
        </w:trPr>
        <w:tc>
          <w:tcPr>
            <w:tcW w:w="0" w:type="auto"/>
            <w:shd w:val="clear" w:color="auto" w:fill="DAEEF3" w:themeFill="accent5" w:themeFillTint="33"/>
            <w:hideMark/>
          </w:tcPr>
          <w:p w14:paraId="2841DF16"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Estrato</w:t>
            </w:r>
          </w:p>
        </w:tc>
        <w:tc>
          <w:tcPr>
            <w:tcW w:w="0" w:type="auto"/>
            <w:gridSpan w:val="4"/>
            <w:shd w:val="clear" w:color="auto" w:fill="DAEEF3" w:themeFill="accent5" w:themeFillTint="33"/>
            <w:hideMark/>
          </w:tcPr>
          <w:p w14:paraId="7C7DE653" w14:textId="056F778D" w:rsidR="00E6787E" w:rsidRPr="00E6787E" w:rsidRDefault="00E6787E" w:rsidP="006D5861">
            <w:pPr>
              <w:spacing w:after="0" w:line="240" w:lineRule="auto"/>
              <w:jc w:val="center"/>
              <w:rPr>
                <w:rFonts w:asciiTheme="minorHAnsi" w:eastAsia="Times New Roman" w:hAnsiTheme="minorHAnsi" w:cstheme="minorHAnsi"/>
                <w:sz w:val="18"/>
                <w:szCs w:val="18"/>
                <w:lang w:eastAsia="es-CO"/>
              </w:rPr>
            </w:pPr>
            <w:r w:rsidRPr="00E6787E">
              <w:rPr>
                <w:rFonts w:asciiTheme="minorHAnsi" w:eastAsia="Times New Roman" w:hAnsiTheme="minorHAnsi" w:cstheme="minorHAnsi"/>
                <w:b/>
                <w:bCs/>
                <w:sz w:val="18"/>
                <w:szCs w:val="18"/>
                <w:lang w:eastAsia="es-CO"/>
              </w:rPr>
              <w:t>2</w:t>
            </w:r>
          </w:p>
        </w:tc>
      </w:tr>
      <w:tr w:rsidR="00E6787E" w:rsidRPr="00E6787E" w14:paraId="1F7EC148" w14:textId="77777777" w:rsidTr="00500740">
        <w:trPr>
          <w:trHeight w:val="20"/>
        </w:trPr>
        <w:tc>
          <w:tcPr>
            <w:tcW w:w="0" w:type="auto"/>
            <w:shd w:val="clear" w:color="auto" w:fill="DAEEF3" w:themeFill="accent5" w:themeFillTint="33"/>
            <w:hideMark/>
          </w:tcPr>
          <w:p w14:paraId="02E81A1B"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05E463E7"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1D6A48F8"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29F08BFD"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3E3F5A7A"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76 a 100</w:t>
            </w:r>
          </w:p>
        </w:tc>
      </w:tr>
      <w:tr w:rsidR="00E6787E" w:rsidRPr="00E6787E" w14:paraId="747608C8" w14:textId="77777777" w:rsidTr="00992259">
        <w:trPr>
          <w:trHeight w:val="20"/>
        </w:trPr>
        <w:tc>
          <w:tcPr>
            <w:tcW w:w="0" w:type="auto"/>
            <w:hideMark/>
          </w:tcPr>
          <w:p w14:paraId="5CC99B28"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matemáticas</w:t>
            </w:r>
          </w:p>
        </w:tc>
        <w:tc>
          <w:tcPr>
            <w:tcW w:w="0" w:type="auto"/>
            <w:hideMark/>
          </w:tcPr>
          <w:p w14:paraId="4988022F"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1,26%</w:t>
            </w:r>
          </w:p>
        </w:tc>
        <w:tc>
          <w:tcPr>
            <w:tcW w:w="0" w:type="auto"/>
            <w:hideMark/>
          </w:tcPr>
          <w:p w14:paraId="0876E954"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52,72%</w:t>
            </w:r>
          </w:p>
        </w:tc>
        <w:tc>
          <w:tcPr>
            <w:tcW w:w="0" w:type="auto"/>
            <w:hideMark/>
          </w:tcPr>
          <w:p w14:paraId="7D9FAC2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44,77%</w:t>
            </w:r>
          </w:p>
        </w:tc>
        <w:tc>
          <w:tcPr>
            <w:tcW w:w="0" w:type="auto"/>
            <w:hideMark/>
          </w:tcPr>
          <w:p w14:paraId="0C7EB86E"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1,26%</w:t>
            </w:r>
          </w:p>
        </w:tc>
      </w:tr>
      <w:tr w:rsidR="00E6787E" w:rsidRPr="00E6787E" w14:paraId="189DB43B" w14:textId="77777777" w:rsidTr="00992259">
        <w:trPr>
          <w:trHeight w:val="20"/>
        </w:trPr>
        <w:tc>
          <w:tcPr>
            <w:tcW w:w="0" w:type="auto"/>
            <w:hideMark/>
          </w:tcPr>
          <w:p w14:paraId="6F3BE307"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lectura crítica</w:t>
            </w:r>
          </w:p>
        </w:tc>
        <w:tc>
          <w:tcPr>
            <w:tcW w:w="0" w:type="auto"/>
            <w:hideMark/>
          </w:tcPr>
          <w:p w14:paraId="4F0075A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36,82%</w:t>
            </w:r>
          </w:p>
        </w:tc>
        <w:tc>
          <w:tcPr>
            <w:tcW w:w="0" w:type="auto"/>
            <w:hideMark/>
          </w:tcPr>
          <w:p w14:paraId="395C54E8"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25,94%</w:t>
            </w:r>
          </w:p>
        </w:tc>
        <w:tc>
          <w:tcPr>
            <w:tcW w:w="0" w:type="auto"/>
            <w:hideMark/>
          </w:tcPr>
          <w:p w14:paraId="6E02FD88"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36,82%</w:t>
            </w:r>
          </w:p>
        </w:tc>
        <w:tc>
          <w:tcPr>
            <w:tcW w:w="0" w:type="auto"/>
            <w:hideMark/>
          </w:tcPr>
          <w:p w14:paraId="42141CB2"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0,42%</w:t>
            </w:r>
          </w:p>
        </w:tc>
      </w:tr>
      <w:tr w:rsidR="00E6787E" w:rsidRPr="00E6787E" w14:paraId="0186F483" w14:textId="77777777" w:rsidTr="00992259">
        <w:trPr>
          <w:trHeight w:val="20"/>
        </w:trPr>
        <w:tc>
          <w:tcPr>
            <w:tcW w:w="0" w:type="auto"/>
            <w:hideMark/>
          </w:tcPr>
          <w:p w14:paraId="7517ED8F"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sociales</w:t>
            </w:r>
          </w:p>
        </w:tc>
        <w:tc>
          <w:tcPr>
            <w:tcW w:w="0" w:type="auto"/>
            <w:hideMark/>
          </w:tcPr>
          <w:p w14:paraId="6CF84A80"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0,42%</w:t>
            </w:r>
          </w:p>
        </w:tc>
        <w:tc>
          <w:tcPr>
            <w:tcW w:w="0" w:type="auto"/>
            <w:hideMark/>
          </w:tcPr>
          <w:p w14:paraId="4C2A4A3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34,03%</w:t>
            </w:r>
          </w:p>
        </w:tc>
        <w:tc>
          <w:tcPr>
            <w:tcW w:w="0" w:type="auto"/>
            <w:hideMark/>
          </w:tcPr>
          <w:p w14:paraId="4AE58F33"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28,57%</w:t>
            </w:r>
          </w:p>
        </w:tc>
        <w:tc>
          <w:tcPr>
            <w:tcW w:w="0" w:type="auto"/>
            <w:hideMark/>
          </w:tcPr>
          <w:p w14:paraId="76645111"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36,97%</w:t>
            </w:r>
          </w:p>
        </w:tc>
      </w:tr>
      <w:tr w:rsidR="00E6787E" w:rsidRPr="00E6787E" w14:paraId="226AA49A" w14:textId="77777777" w:rsidTr="00992259">
        <w:trPr>
          <w:trHeight w:val="20"/>
        </w:trPr>
        <w:tc>
          <w:tcPr>
            <w:tcW w:w="0" w:type="auto"/>
            <w:hideMark/>
          </w:tcPr>
          <w:p w14:paraId="315EF878"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ciencias naturales</w:t>
            </w:r>
          </w:p>
        </w:tc>
        <w:tc>
          <w:tcPr>
            <w:tcW w:w="0" w:type="auto"/>
            <w:hideMark/>
          </w:tcPr>
          <w:p w14:paraId="7BF71B75"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36,82%</w:t>
            </w:r>
          </w:p>
        </w:tc>
        <w:tc>
          <w:tcPr>
            <w:tcW w:w="0" w:type="auto"/>
            <w:hideMark/>
          </w:tcPr>
          <w:p w14:paraId="62D075A0"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31,80%</w:t>
            </w:r>
          </w:p>
        </w:tc>
        <w:tc>
          <w:tcPr>
            <w:tcW w:w="0" w:type="auto"/>
            <w:hideMark/>
          </w:tcPr>
          <w:p w14:paraId="37D7238C"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30,96%</w:t>
            </w:r>
          </w:p>
        </w:tc>
        <w:tc>
          <w:tcPr>
            <w:tcW w:w="0" w:type="auto"/>
            <w:hideMark/>
          </w:tcPr>
          <w:p w14:paraId="44B9AE90"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0,42%</w:t>
            </w:r>
          </w:p>
        </w:tc>
      </w:tr>
      <w:tr w:rsidR="00E6787E" w:rsidRPr="00E6787E" w14:paraId="2EC99FF8" w14:textId="77777777" w:rsidTr="00500740">
        <w:trPr>
          <w:trHeight w:val="20"/>
        </w:trPr>
        <w:tc>
          <w:tcPr>
            <w:tcW w:w="0" w:type="auto"/>
            <w:shd w:val="clear" w:color="auto" w:fill="DAEEF3" w:themeFill="accent5" w:themeFillTint="33"/>
            <w:hideMark/>
          </w:tcPr>
          <w:p w14:paraId="70397D10"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Estrato</w:t>
            </w:r>
          </w:p>
        </w:tc>
        <w:tc>
          <w:tcPr>
            <w:tcW w:w="0" w:type="auto"/>
            <w:gridSpan w:val="4"/>
            <w:shd w:val="clear" w:color="auto" w:fill="DAEEF3" w:themeFill="accent5" w:themeFillTint="33"/>
            <w:hideMark/>
          </w:tcPr>
          <w:p w14:paraId="30E3D0AF" w14:textId="56DC29E2" w:rsidR="00E6787E" w:rsidRPr="00E6787E" w:rsidRDefault="00E6787E" w:rsidP="006D5861">
            <w:pPr>
              <w:spacing w:after="0" w:line="240" w:lineRule="auto"/>
              <w:jc w:val="center"/>
              <w:rPr>
                <w:rFonts w:asciiTheme="minorHAnsi" w:eastAsia="Times New Roman" w:hAnsiTheme="minorHAnsi" w:cstheme="minorHAnsi"/>
                <w:sz w:val="18"/>
                <w:szCs w:val="18"/>
                <w:lang w:eastAsia="es-CO"/>
              </w:rPr>
            </w:pPr>
            <w:r w:rsidRPr="00E6787E">
              <w:rPr>
                <w:rFonts w:asciiTheme="minorHAnsi" w:eastAsia="Times New Roman" w:hAnsiTheme="minorHAnsi" w:cstheme="minorHAnsi"/>
                <w:b/>
                <w:bCs/>
                <w:sz w:val="18"/>
                <w:szCs w:val="18"/>
                <w:lang w:eastAsia="es-CO"/>
              </w:rPr>
              <w:t>3</w:t>
            </w:r>
          </w:p>
        </w:tc>
      </w:tr>
      <w:tr w:rsidR="00E6787E" w:rsidRPr="00E6787E" w14:paraId="4B6D9327" w14:textId="77777777" w:rsidTr="00500740">
        <w:trPr>
          <w:trHeight w:val="20"/>
        </w:trPr>
        <w:tc>
          <w:tcPr>
            <w:tcW w:w="0" w:type="auto"/>
            <w:shd w:val="clear" w:color="auto" w:fill="DAEEF3" w:themeFill="accent5" w:themeFillTint="33"/>
            <w:hideMark/>
          </w:tcPr>
          <w:p w14:paraId="080AB122"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550BAB43"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52A1967E"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41E4AF63"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352AF108"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76 a 100</w:t>
            </w:r>
          </w:p>
        </w:tc>
      </w:tr>
      <w:tr w:rsidR="00E6787E" w:rsidRPr="00E6787E" w14:paraId="5DA5CFF4" w14:textId="77777777" w:rsidTr="00992259">
        <w:trPr>
          <w:trHeight w:val="20"/>
        </w:trPr>
        <w:tc>
          <w:tcPr>
            <w:tcW w:w="0" w:type="auto"/>
            <w:hideMark/>
          </w:tcPr>
          <w:p w14:paraId="45B31170"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matemáticas</w:t>
            </w:r>
          </w:p>
        </w:tc>
        <w:tc>
          <w:tcPr>
            <w:tcW w:w="0" w:type="auto"/>
            <w:hideMark/>
          </w:tcPr>
          <w:p w14:paraId="05C0A42A"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0,77%</w:t>
            </w:r>
          </w:p>
        </w:tc>
        <w:tc>
          <w:tcPr>
            <w:tcW w:w="0" w:type="auto"/>
            <w:hideMark/>
          </w:tcPr>
          <w:p w14:paraId="5EFDA69A"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42,31%</w:t>
            </w:r>
          </w:p>
        </w:tc>
        <w:tc>
          <w:tcPr>
            <w:tcW w:w="0" w:type="auto"/>
            <w:hideMark/>
          </w:tcPr>
          <w:p w14:paraId="00ADCD97"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54,62%</w:t>
            </w:r>
          </w:p>
        </w:tc>
        <w:tc>
          <w:tcPr>
            <w:tcW w:w="0" w:type="auto"/>
            <w:hideMark/>
          </w:tcPr>
          <w:p w14:paraId="00EB4AEB"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2,31%</w:t>
            </w:r>
          </w:p>
        </w:tc>
      </w:tr>
      <w:tr w:rsidR="00E6787E" w:rsidRPr="00E6787E" w14:paraId="631C839C" w14:textId="77777777" w:rsidTr="00992259">
        <w:trPr>
          <w:trHeight w:val="20"/>
        </w:trPr>
        <w:tc>
          <w:tcPr>
            <w:tcW w:w="0" w:type="auto"/>
            <w:hideMark/>
          </w:tcPr>
          <w:p w14:paraId="3D27BD23"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lectura crítica</w:t>
            </w:r>
          </w:p>
        </w:tc>
        <w:tc>
          <w:tcPr>
            <w:tcW w:w="0" w:type="auto"/>
            <w:hideMark/>
          </w:tcPr>
          <w:p w14:paraId="5C0742E3"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35,11%</w:t>
            </w:r>
          </w:p>
        </w:tc>
        <w:tc>
          <w:tcPr>
            <w:tcW w:w="0" w:type="auto"/>
            <w:hideMark/>
          </w:tcPr>
          <w:p w14:paraId="4D8562BB"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20,61%</w:t>
            </w:r>
          </w:p>
        </w:tc>
        <w:tc>
          <w:tcPr>
            <w:tcW w:w="0" w:type="auto"/>
            <w:hideMark/>
          </w:tcPr>
          <w:p w14:paraId="7D31C99E"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43,51%</w:t>
            </w:r>
          </w:p>
        </w:tc>
        <w:tc>
          <w:tcPr>
            <w:tcW w:w="0" w:type="auto"/>
            <w:hideMark/>
          </w:tcPr>
          <w:p w14:paraId="6E418873"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0,76%</w:t>
            </w:r>
          </w:p>
        </w:tc>
      </w:tr>
      <w:tr w:rsidR="00E6787E" w:rsidRPr="00E6787E" w14:paraId="668304A6" w14:textId="77777777" w:rsidTr="00992259">
        <w:trPr>
          <w:trHeight w:val="20"/>
        </w:trPr>
        <w:tc>
          <w:tcPr>
            <w:tcW w:w="0" w:type="auto"/>
            <w:hideMark/>
          </w:tcPr>
          <w:p w14:paraId="57F1DDCC"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sociales</w:t>
            </w:r>
          </w:p>
        </w:tc>
        <w:tc>
          <w:tcPr>
            <w:tcW w:w="0" w:type="auto"/>
            <w:hideMark/>
          </w:tcPr>
          <w:p w14:paraId="69710C7C"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0,76%</w:t>
            </w:r>
          </w:p>
        </w:tc>
        <w:tc>
          <w:tcPr>
            <w:tcW w:w="0" w:type="auto"/>
            <w:hideMark/>
          </w:tcPr>
          <w:p w14:paraId="57ED45B3"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28,24%</w:t>
            </w:r>
          </w:p>
        </w:tc>
        <w:tc>
          <w:tcPr>
            <w:tcW w:w="0" w:type="auto"/>
            <w:hideMark/>
          </w:tcPr>
          <w:p w14:paraId="0CE5B91E"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35,11%</w:t>
            </w:r>
          </w:p>
        </w:tc>
        <w:tc>
          <w:tcPr>
            <w:tcW w:w="0" w:type="auto"/>
            <w:hideMark/>
          </w:tcPr>
          <w:p w14:paraId="3DC26AAB"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35,88%</w:t>
            </w:r>
          </w:p>
        </w:tc>
      </w:tr>
      <w:tr w:rsidR="00E6787E" w:rsidRPr="00E6787E" w14:paraId="296FD014" w14:textId="77777777" w:rsidTr="00992259">
        <w:trPr>
          <w:trHeight w:val="20"/>
        </w:trPr>
        <w:tc>
          <w:tcPr>
            <w:tcW w:w="0" w:type="auto"/>
            <w:hideMark/>
          </w:tcPr>
          <w:p w14:paraId="4B564F09"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ciencias naturales</w:t>
            </w:r>
          </w:p>
        </w:tc>
        <w:tc>
          <w:tcPr>
            <w:tcW w:w="0" w:type="auto"/>
            <w:hideMark/>
          </w:tcPr>
          <w:p w14:paraId="0F459357"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35,11%</w:t>
            </w:r>
          </w:p>
        </w:tc>
        <w:tc>
          <w:tcPr>
            <w:tcW w:w="0" w:type="auto"/>
            <w:hideMark/>
          </w:tcPr>
          <w:p w14:paraId="4F8A952F"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26,72%</w:t>
            </w:r>
          </w:p>
        </w:tc>
        <w:tc>
          <w:tcPr>
            <w:tcW w:w="0" w:type="auto"/>
            <w:hideMark/>
          </w:tcPr>
          <w:p w14:paraId="57A3CA8E"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37,40%</w:t>
            </w:r>
          </w:p>
        </w:tc>
        <w:tc>
          <w:tcPr>
            <w:tcW w:w="0" w:type="auto"/>
            <w:hideMark/>
          </w:tcPr>
          <w:p w14:paraId="7827C9A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0,76%</w:t>
            </w:r>
          </w:p>
        </w:tc>
      </w:tr>
      <w:tr w:rsidR="00E6787E" w:rsidRPr="00E6787E" w14:paraId="70F37030" w14:textId="77777777" w:rsidTr="00500740">
        <w:trPr>
          <w:trHeight w:val="20"/>
        </w:trPr>
        <w:tc>
          <w:tcPr>
            <w:tcW w:w="0" w:type="auto"/>
            <w:shd w:val="clear" w:color="auto" w:fill="DAEEF3" w:themeFill="accent5" w:themeFillTint="33"/>
            <w:hideMark/>
          </w:tcPr>
          <w:p w14:paraId="418E62F6"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Estrato</w:t>
            </w:r>
          </w:p>
        </w:tc>
        <w:tc>
          <w:tcPr>
            <w:tcW w:w="0" w:type="auto"/>
            <w:gridSpan w:val="4"/>
            <w:shd w:val="clear" w:color="auto" w:fill="DAEEF3" w:themeFill="accent5" w:themeFillTint="33"/>
            <w:hideMark/>
          </w:tcPr>
          <w:p w14:paraId="1E16EF9F" w14:textId="11923DDE" w:rsidR="00E6787E" w:rsidRPr="00E6787E" w:rsidRDefault="00E6787E" w:rsidP="006D5861">
            <w:pPr>
              <w:spacing w:after="0" w:line="240" w:lineRule="auto"/>
              <w:jc w:val="center"/>
              <w:rPr>
                <w:rFonts w:asciiTheme="minorHAnsi" w:eastAsia="Times New Roman" w:hAnsiTheme="minorHAnsi" w:cstheme="minorHAnsi"/>
                <w:sz w:val="18"/>
                <w:szCs w:val="18"/>
                <w:lang w:eastAsia="es-CO"/>
              </w:rPr>
            </w:pPr>
            <w:r w:rsidRPr="00E6787E">
              <w:rPr>
                <w:rFonts w:asciiTheme="minorHAnsi" w:eastAsia="Times New Roman" w:hAnsiTheme="minorHAnsi" w:cstheme="minorHAnsi"/>
                <w:b/>
                <w:bCs/>
                <w:sz w:val="18"/>
                <w:szCs w:val="18"/>
                <w:lang w:eastAsia="es-CO"/>
              </w:rPr>
              <w:t>4</w:t>
            </w:r>
          </w:p>
        </w:tc>
      </w:tr>
      <w:tr w:rsidR="00E6787E" w:rsidRPr="00E6787E" w14:paraId="2692B39B" w14:textId="77777777" w:rsidTr="00500740">
        <w:trPr>
          <w:trHeight w:val="20"/>
        </w:trPr>
        <w:tc>
          <w:tcPr>
            <w:tcW w:w="0" w:type="auto"/>
            <w:shd w:val="clear" w:color="auto" w:fill="DAEEF3" w:themeFill="accent5" w:themeFillTint="33"/>
            <w:hideMark/>
          </w:tcPr>
          <w:p w14:paraId="4623E1F1"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62CC6E81"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4FFA2CD4"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6AD6BFB4"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5474F974"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76 a 100</w:t>
            </w:r>
          </w:p>
        </w:tc>
      </w:tr>
      <w:tr w:rsidR="00E6787E" w:rsidRPr="00E6787E" w14:paraId="58A1E3A8" w14:textId="77777777" w:rsidTr="00992259">
        <w:trPr>
          <w:trHeight w:val="20"/>
        </w:trPr>
        <w:tc>
          <w:tcPr>
            <w:tcW w:w="0" w:type="auto"/>
            <w:hideMark/>
          </w:tcPr>
          <w:p w14:paraId="6500FA54"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matemáticas</w:t>
            </w:r>
          </w:p>
        </w:tc>
        <w:tc>
          <w:tcPr>
            <w:tcW w:w="0" w:type="auto"/>
            <w:hideMark/>
          </w:tcPr>
          <w:p w14:paraId="30293A9B"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c>
          <w:tcPr>
            <w:tcW w:w="0" w:type="auto"/>
            <w:hideMark/>
          </w:tcPr>
          <w:p w14:paraId="5875F00E"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32,26%</w:t>
            </w:r>
          </w:p>
        </w:tc>
        <w:tc>
          <w:tcPr>
            <w:tcW w:w="0" w:type="auto"/>
            <w:hideMark/>
          </w:tcPr>
          <w:p w14:paraId="3D371C93"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61,29%</w:t>
            </w:r>
          </w:p>
        </w:tc>
        <w:tc>
          <w:tcPr>
            <w:tcW w:w="0" w:type="auto"/>
            <w:hideMark/>
          </w:tcPr>
          <w:p w14:paraId="45EE0E28"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6,45%</w:t>
            </w:r>
          </w:p>
        </w:tc>
      </w:tr>
      <w:tr w:rsidR="00E6787E" w:rsidRPr="00E6787E" w14:paraId="6CF737B6" w14:textId="77777777" w:rsidTr="00992259">
        <w:trPr>
          <w:trHeight w:val="20"/>
        </w:trPr>
        <w:tc>
          <w:tcPr>
            <w:tcW w:w="0" w:type="auto"/>
            <w:hideMark/>
          </w:tcPr>
          <w:p w14:paraId="55A776AD"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lectura crítica</w:t>
            </w:r>
          </w:p>
        </w:tc>
        <w:tc>
          <w:tcPr>
            <w:tcW w:w="0" w:type="auto"/>
            <w:hideMark/>
          </w:tcPr>
          <w:p w14:paraId="52F7D57D"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32,26%</w:t>
            </w:r>
          </w:p>
        </w:tc>
        <w:tc>
          <w:tcPr>
            <w:tcW w:w="0" w:type="auto"/>
            <w:hideMark/>
          </w:tcPr>
          <w:p w14:paraId="30142970"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16,13%</w:t>
            </w:r>
          </w:p>
        </w:tc>
        <w:tc>
          <w:tcPr>
            <w:tcW w:w="0" w:type="auto"/>
            <w:hideMark/>
          </w:tcPr>
          <w:p w14:paraId="1124791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48,39%</w:t>
            </w:r>
          </w:p>
        </w:tc>
        <w:tc>
          <w:tcPr>
            <w:tcW w:w="0" w:type="auto"/>
            <w:hideMark/>
          </w:tcPr>
          <w:p w14:paraId="780B84EC"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3,23%</w:t>
            </w:r>
          </w:p>
        </w:tc>
      </w:tr>
      <w:tr w:rsidR="00E6787E" w:rsidRPr="00E6787E" w14:paraId="1231F37B" w14:textId="77777777" w:rsidTr="00992259">
        <w:trPr>
          <w:trHeight w:val="20"/>
        </w:trPr>
        <w:tc>
          <w:tcPr>
            <w:tcW w:w="0" w:type="auto"/>
            <w:hideMark/>
          </w:tcPr>
          <w:p w14:paraId="63212332"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sociales</w:t>
            </w:r>
          </w:p>
        </w:tc>
        <w:tc>
          <w:tcPr>
            <w:tcW w:w="0" w:type="auto"/>
            <w:hideMark/>
          </w:tcPr>
          <w:p w14:paraId="2FE20A95"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c>
          <w:tcPr>
            <w:tcW w:w="0" w:type="auto"/>
            <w:hideMark/>
          </w:tcPr>
          <w:p w14:paraId="1CE56CE7"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22,58%</w:t>
            </w:r>
          </w:p>
        </w:tc>
        <w:tc>
          <w:tcPr>
            <w:tcW w:w="0" w:type="auto"/>
            <w:hideMark/>
          </w:tcPr>
          <w:p w14:paraId="264A0C34"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41,94%</w:t>
            </w:r>
          </w:p>
        </w:tc>
        <w:tc>
          <w:tcPr>
            <w:tcW w:w="0" w:type="auto"/>
            <w:hideMark/>
          </w:tcPr>
          <w:p w14:paraId="2B5FB86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35,48%</w:t>
            </w:r>
          </w:p>
        </w:tc>
      </w:tr>
      <w:tr w:rsidR="00E6787E" w:rsidRPr="00E6787E" w14:paraId="6F09B9D0" w14:textId="77777777" w:rsidTr="00992259">
        <w:trPr>
          <w:trHeight w:val="20"/>
        </w:trPr>
        <w:tc>
          <w:tcPr>
            <w:tcW w:w="0" w:type="auto"/>
            <w:hideMark/>
          </w:tcPr>
          <w:p w14:paraId="215678AC"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ciencias naturales</w:t>
            </w:r>
          </w:p>
        </w:tc>
        <w:tc>
          <w:tcPr>
            <w:tcW w:w="0" w:type="auto"/>
            <w:hideMark/>
          </w:tcPr>
          <w:p w14:paraId="42852B60"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32,26%</w:t>
            </w:r>
          </w:p>
        </w:tc>
        <w:tc>
          <w:tcPr>
            <w:tcW w:w="0" w:type="auto"/>
            <w:hideMark/>
          </w:tcPr>
          <w:p w14:paraId="1D238599"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22,58%</w:t>
            </w:r>
          </w:p>
        </w:tc>
        <w:tc>
          <w:tcPr>
            <w:tcW w:w="0" w:type="auto"/>
            <w:hideMark/>
          </w:tcPr>
          <w:p w14:paraId="17A747DB"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41,94%</w:t>
            </w:r>
          </w:p>
        </w:tc>
        <w:tc>
          <w:tcPr>
            <w:tcW w:w="0" w:type="auto"/>
            <w:hideMark/>
          </w:tcPr>
          <w:p w14:paraId="47003BFA"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3,23%</w:t>
            </w:r>
          </w:p>
        </w:tc>
      </w:tr>
      <w:tr w:rsidR="00500740" w:rsidRPr="00E6787E" w14:paraId="5A789E57" w14:textId="77777777" w:rsidTr="00500740">
        <w:trPr>
          <w:trHeight w:val="20"/>
        </w:trPr>
        <w:tc>
          <w:tcPr>
            <w:tcW w:w="0" w:type="auto"/>
            <w:shd w:val="clear" w:color="auto" w:fill="DAEEF3" w:themeFill="accent5" w:themeFillTint="33"/>
            <w:hideMark/>
          </w:tcPr>
          <w:p w14:paraId="632A5227" w14:textId="77777777" w:rsidR="00500740" w:rsidRPr="00E6787E" w:rsidRDefault="00500740"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Estrato</w:t>
            </w:r>
          </w:p>
        </w:tc>
        <w:tc>
          <w:tcPr>
            <w:tcW w:w="0" w:type="auto"/>
            <w:gridSpan w:val="4"/>
            <w:shd w:val="clear" w:color="auto" w:fill="DAEEF3" w:themeFill="accent5" w:themeFillTint="33"/>
            <w:hideMark/>
          </w:tcPr>
          <w:p w14:paraId="4BBE315D" w14:textId="01D2557D" w:rsidR="00500740" w:rsidRPr="00E6787E" w:rsidRDefault="00500740" w:rsidP="006D5861">
            <w:pPr>
              <w:spacing w:after="0" w:line="240" w:lineRule="auto"/>
              <w:jc w:val="center"/>
              <w:rPr>
                <w:rFonts w:asciiTheme="minorHAnsi" w:eastAsia="Times New Roman" w:hAnsiTheme="minorHAnsi" w:cstheme="minorHAnsi"/>
                <w:sz w:val="18"/>
                <w:szCs w:val="18"/>
                <w:lang w:eastAsia="es-CO"/>
              </w:rPr>
            </w:pPr>
            <w:r w:rsidRPr="00E6787E">
              <w:rPr>
                <w:rFonts w:asciiTheme="minorHAnsi" w:eastAsia="Times New Roman" w:hAnsiTheme="minorHAnsi" w:cstheme="minorHAnsi"/>
                <w:b/>
                <w:bCs/>
                <w:sz w:val="18"/>
                <w:szCs w:val="18"/>
                <w:lang w:eastAsia="es-CO"/>
              </w:rPr>
              <w:t>5</w:t>
            </w:r>
          </w:p>
        </w:tc>
      </w:tr>
      <w:tr w:rsidR="00E6787E" w:rsidRPr="00E6787E" w14:paraId="5511F027" w14:textId="77777777" w:rsidTr="00500740">
        <w:trPr>
          <w:trHeight w:val="20"/>
        </w:trPr>
        <w:tc>
          <w:tcPr>
            <w:tcW w:w="0" w:type="auto"/>
            <w:shd w:val="clear" w:color="auto" w:fill="DAEEF3" w:themeFill="accent5" w:themeFillTint="33"/>
            <w:hideMark/>
          </w:tcPr>
          <w:p w14:paraId="605F5C7A"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lastRenderedPageBreak/>
              <w:t>Rangos de puntaje</w:t>
            </w:r>
          </w:p>
        </w:tc>
        <w:tc>
          <w:tcPr>
            <w:tcW w:w="0" w:type="auto"/>
            <w:shd w:val="clear" w:color="auto" w:fill="DAEEF3" w:themeFill="accent5" w:themeFillTint="33"/>
            <w:hideMark/>
          </w:tcPr>
          <w:p w14:paraId="50184E54"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42750DC8"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1DF8F43A"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03BBC219"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76 a 100</w:t>
            </w:r>
          </w:p>
        </w:tc>
      </w:tr>
      <w:tr w:rsidR="00E6787E" w:rsidRPr="00E6787E" w14:paraId="69BE17E4" w14:textId="77777777" w:rsidTr="00992259">
        <w:trPr>
          <w:trHeight w:val="20"/>
        </w:trPr>
        <w:tc>
          <w:tcPr>
            <w:tcW w:w="0" w:type="auto"/>
            <w:hideMark/>
          </w:tcPr>
          <w:p w14:paraId="2C36F56A"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matemáticas</w:t>
            </w:r>
          </w:p>
        </w:tc>
        <w:tc>
          <w:tcPr>
            <w:tcW w:w="0" w:type="auto"/>
            <w:hideMark/>
          </w:tcPr>
          <w:p w14:paraId="49AC5A28"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c>
          <w:tcPr>
            <w:tcW w:w="0" w:type="auto"/>
            <w:hideMark/>
          </w:tcPr>
          <w:p w14:paraId="78F6599F"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25,00%</w:t>
            </w:r>
          </w:p>
        </w:tc>
        <w:tc>
          <w:tcPr>
            <w:tcW w:w="0" w:type="auto"/>
            <w:hideMark/>
          </w:tcPr>
          <w:p w14:paraId="2E0E289A"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58,33%</w:t>
            </w:r>
          </w:p>
        </w:tc>
        <w:tc>
          <w:tcPr>
            <w:tcW w:w="0" w:type="auto"/>
            <w:hideMark/>
          </w:tcPr>
          <w:p w14:paraId="3DA478E1"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16,67%</w:t>
            </w:r>
          </w:p>
        </w:tc>
      </w:tr>
      <w:tr w:rsidR="00E6787E" w:rsidRPr="00E6787E" w14:paraId="2A1B382F" w14:textId="77777777" w:rsidTr="00992259">
        <w:trPr>
          <w:trHeight w:val="20"/>
        </w:trPr>
        <w:tc>
          <w:tcPr>
            <w:tcW w:w="0" w:type="auto"/>
            <w:hideMark/>
          </w:tcPr>
          <w:p w14:paraId="3CA782F5"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lectura crítica</w:t>
            </w:r>
          </w:p>
        </w:tc>
        <w:tc>
          <w:tcPr>
            <w:tcW w:w="0" w:type="auto"/>
            <w:hideMark/>
          </w:tcPr>
          <w:p w14:paraId="37884172"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33,33%</w:t>
            </w:r>
          </w:p>
        </w:tc>
        <w:tc>
          <w:tcPr>
            <w:tcW w:w="0" w:type="auto"/>
            <w:hideMark/>
          </w:tcPr>
          <w:p w14:paraId="15A96F5C"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16,67%</w:t>
            </w:r>
          </w:p>
        </w:tc>
        <w:tc>
          <w:tcPr>
            <w:tcW w:w="0" w:type="auto"/>
            <w:hideMark/>
          </w:tcPr>
          <w:p w14:paraId="4FA6DFE5"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50,00%</w:t>
            </w:r>
          </w:p>
        </w:tc>
        <w:tc>
          <w:tcPr>
            <w:tcW w:w="0" w:type="auto"/>
            <w:hideMark/>
          </w:tcPr>
          <w:p w14:paraId="1ADCF7CD"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r>
      <w:tr w:rsidR="00E6787E" w:rsidRPr="00E6787E" w14:paraId="520430F0" w14:textId="77777777" w:rsidTr="00992259">
        <w:trPr>
          <w:trHeight w:val="20"/>
        </w:trPr>
        <w:tc>
          <w:tcPr>
            <w:tcW w:w="0" w:type="auto"/>
            <w:hideMark/>
          </w:tcPr>
          <w:p w14:paraId="71472C34"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sociales</w:t>
            </w:r>
          </w:p>
        </w:tc>
        <w:tc>
          <w:tcPr>
            <w:tcW w:w="0" w:type="auto"/>
            <w:hideMark/>
          </w:tcPr>
          <w:p w14:paraId="018F3ED4"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c>
          <w:tcPr>
            <w:tcW w:w="0" w:type="auto"/>
            <w:hideMark/>
          </w:tcPr>
          <w:p w14:paraId="504F39B4"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16,67%</w:t>
            </w:r>
          </w:p>
        </w:tc>
        <w:tc>
          <w:tcPr>
            <w:tcW w:w="0" w:type="auto"/>
            <w:hideMark/>
          </w:tcPr>
          <w:p w14:paraId="770DAFBC"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41,67%</w:t>
            </w:r>
          </w:p>
        </w:tc>
        <w:tc>
          <w:tcPr>
            <w:tcW w:w="0" w:type="auto"/>
            <w:hideMark/>
          </w:tcPr>
          <w:p w14:paraId="3C20D124"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41,67%</w:t>
            </w:r>
          </w:p>
        </w:tc>
      </w:tr>
      <w:tr w:rsidR="00E6787E" w:rsidRPr="00E6787E" w14:paraId="2862387B" w14:textId="77777777" w:rsidTr="00992259">
        <w:trPr>
          <w:trHeight w:val="20"/>
        </w:trPr>
        <w:tc>
          <w:tcPr>
            <w:tcW w:w="0" w:type="auto"/>
            <w:hideMark/>
          </w:tcPr>
          <w:p w14:paraId="05D63F62"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ciencias naturales</w:t>
            </w:r>
          </w:p>
        </w:tc>
        <w:tc>
          <w:tcPr>
            <w:tcW w:w="0" w:type="auto"/>
            <w:hideMark/>
          </w:tcPr>
          <w:p w14:paraId="7A60144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33,33%</w:t>
            </w:r>
          </w:p>
        </w:tc>
        <w:tc>
          <w:tcPr>
            <w:tcW w:w="0" w:type="auto"/>
            <w:hideMark/>
          </w:tcPr>
          <w:p w14:paraId="5D6F8C9E"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16,67%</w:t>
            </w:r>
          </w:p>
        </w:tc>
        <w:tc>
          <w:tcPr>
            <w:tcW w:w="0" w:type="auto"/>
            <w:hideMark/>
          </w:tcPr>
          <w:p w14:paraId="10023991"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41,67%</w:t>
            </w:r>
          </w:p>
        </w:tc>
        <w:tc>
          <w:tcPr>
            <w:tcW w:w="0" w:type="auto"/>
            <w:hideMark/>
          </w:tcPr>
          <w:p w14:paraId="4FA28201"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8,33%</w:t>
            </w:r>
          </w:p>
        </w:tc>
      </w:tr>
      <w:tr w:rsidR="00500740" w:rsidRPr="00E6787E" w14:paraId="549BCA91" w14:textId="77777777" w:rsidTr="00500740">
        <w:trPr>
          <w:trHeight w:val="20"/>
        </w:trPr>
        <w:tc>
          <w:tcPr>
            <w:tcW w:w="0" w:type="auto"/>
            <w:shd w:val="clear" w:color="auto" w:fill="DAEEF3" w:themeFill="accent5" w:themeFillTint="33"/>
            <w:hideMark/>
          </w:tcPr>
          <w:p w14:paraId="5B1D9189" w14:textId="77777777" w:rsidR="00500740" w:rsidRPr="00E6787E" w:rsidRDefault="00500740"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Estrato</w:t>
            </w:r>
          </w:p>
        </w:tc>
        <w:tc>
          <w:tcPr>
            <w:tcW w:w="0" w:type="auto"/>
            <w:gridSpan w:val="4"/>
            <w:shd w:val="clear" w:color="auto" w:fill="DAEEF3" w:themeFill="accent5" w:themeFillTint="33"/>
            <w:hideMark/>
          </w:tcPr>
          <w:p w14:paraId="5F6F8706" w14:textId="0700BE6E" w:rsidR="00500740" w:rsidRPr="00E6787E" w:rsidRDefault="00500740" w:rsidP="006D5861">
            <w:pPr>
              <w:spacing w:after="0" w:line="240" w:lineRule="auto"/>
              <w:jc w:val="center"/>
              <w:rPr>
                <w:rFonts w:asciiTheme="minorHAnsi" w:eastAsia="Times New Roman" w:hAnsiTheme="minorHAnsi" w:cstheme="minorHAnsi"/>
                <w:sz w:val="18"/>
                <w:szCs w:val="18"/>
                <w:lang w:eastAsia="es-CO"/>
              </w:rPr>
            </w:pPr>
            <w:r w:rsidRPr="00E6787E">
              <w:rPr>
                <w:rFonts w:asciiTheme="minorHAnsi" w:eastAsia="Times New Roman" w:hAnsiTheme="minorHAnsi" w:cstheme="minorHAnsi"/>
                <w:b/>
                <w:bCs/>
                <w:sz w:val="18"/>
                <w:szCs w:val="18"/>
                <w:lang w:eastAsia="es-CO"/>
              </w:rPr>
              <w:t>6</w:t>
            </w:r>
          </w:p>
        </w:tc>
      </w:tr>
      <w:tr w:rsidR="00E6787E" w:rsidRPr="00E6787E" w14:paraId="7C956B9E" w14:textId="77777777" w:rsidTr="00500740">
        <w:trPr>
          <w:trHeight w:val="20"/>
        </w:trPr>
        <w:tc>
          <w:tcPr>
            <w:tcW w:w="0" w:type="auto"/>
            <w:shd w:val="clear" w:color="auto" w:fill="DAEEF3" w:themeFill="accent5" w:themeFillTint="33"/>
            <w:hideMark/>
          </w:tcPr>
          <w:p w14:paraId="77B71143"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Rangos de puntaje</w:t>
            </w:r>
          </w:p>
        </w:tc>
        <w:tc>
          <w:tcPr>
            <w:tcW w:w="0" w:type="auto"/>
            <w:shd w:val="clear" w:color="auto" w:fill="DAEEF3" w:themeFill="accent5" w:themeFillTint="33"/>
            <w:hideMark/>
          </w:tcPr>
          <w:p w14:paraId="1591E471"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1A66BB03"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7D478AAF"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7018A596"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Porcentaje 76 a 100</w:t>
            </w:r>
          </w:p>
        </w:tc>
      </w:tr>
      <w:tr w:rsidR="00E6787E" w:rsidRPr="00E6787E" w14:paraId="7C20FB2E" w14:textId="77777777" w:rsidTr="00992259">
        <w:trPr>
          <w:trHeight w:val="20"/>
        </w:trPr>
        <w:tc>
          <w:tcPr>
            <w:tcW w:w="0" w:type="auto"/>
            <w:hideMark/>
          </w:tcPr>
          <w:p w14:paraId="0B4E7D9E"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matemáticas</w:t>
            </w:r>
          </w:p>
        </w:tc>
        <w:tc>
          <w:tcPr>
            <w:tcW w:w="0" w:type="auto"/>
            <w:hideMark/>
          </w:tcPr>
          <w:p w14:paraId="62240BF2"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c>
          <w:tcPr>
            <w:tcW w:w="0" w:type="auto"/>
            <w:hideMark/>
          </w:tcPr>
          <w:p w14:paraId="25C0A987"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28,57%</w:t>
            </w:r>
          </w:p>
        </w:tc>
        <w:tc>
          <w:tcPr>
            <w:tcW w:w="0" w:type="auto"/>
            <w:hideMark/>
          </w:tcPr>
          <w:p w14:paraId="55E733C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57,14%</w:t>
            </w:r>
          </w:p>
        </w:tc>
        <w:tc>
          <w:tcPr>
            <w:tcW w:w="0" w:type="auto"/>
            <w:hideMark/>
          </w:tcPr>
          <w:p w14:paraId="7C23953B"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14,29%</w:t>
            </w:r>
          </w:p>
        </w:tc>
      </w:tr>
      <w:tr w:rsidR="00E6787E" w:rsidRPr="00E6787E" w14:paraId="420FDE7C" w14:textId="77777777" w:rsidTr="00992259">
        <w:trPr>
          <w:trHeight w:val="20"/>
        </w:trPr>
        <w:tc>
          <w:tcPr>
            <w:tcW w:w="0" w:type="auto"/>
            <w:hideMark/>
          </w:tcPr>
          <w:p w14:paraId="18511291"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lectura crítica</w:t>
            </w:r>
          </w:p>
        </w:tc>
        <w:tc>
          <w:tcPr>
            <w:tcW w:w="0" w:type="auto"/>
            <w:hideMark/>
          </w:tcPr>
          <w:p w14:paraId="3C183569"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42,86%</w:t>
            </w:r>
          </w:p>
        </w:tc>
        <w:tc>
          <w:tcPr>
            <w:tcW w:w="0" w:type="auto"/>
            <w:hideMark/>
          </w:tcPr>
          <w:p w14:paraId="4D8A3F90"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14,29%</w:t>
            </w:r>
          </w:p>
        </w:tc>
        <w:tc>
          <w:tcPr>
            <w:tcW w:w="0" w:type="auto"/>
            <w:hideMark/>
          </w:tcPr>
          <w:p w14:paraId="0402ED59"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42,86%</w:t>
            </w:r>
          </w:p>
        </w:tc>
        <w:tc>
          <w:tcPr>
            <w:tcW w:w="0" w:type="auto"/>
            <w:hideMark/>
          </w:tcPr>
          <w:p w14:paraId="7164C614"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r>
      <w:tr w:rsidR="00E6787E" w:rsidRPr="00E6787E" w14:paraId="42DB451E" w14:textId="77777777" w:rsidTr="00992259">
        <w:trPr>
          <w:trHeight w:val="20"/>
        </w:trPr>
        <w:tc>
          <w:tcPr>
            <w:tcW w:w="0" w:type="auto"/>
            <w:hideMark/>
          </w:tcPr>
          <w:p w14:paraId="75D70034"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sociales</w:t>
            </w:r>
          </w:p>
        </w:tc>
        <w:tc>
          <w:tcPr>
            <w:tcW w:w="0" w:type="auto"/>
            <w:hideMark/>
          </w:tcPr>
          <w:p w14:paraId="788A43CF"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c>
          <w:tcPr>
            <w:tcW w:w="0" w:type="auto"/>
            <w:hideMark/>
          </w:tcPr>
          <w:p w14:paraId="36737D76"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14,29%</w:t>
            </w:r>
          </w:p>
        </w:tc>
        <w:tc>
          <w:tcPr>
            <w:tcW w:w="0" w:type="auto"/>
            <w:hideMark/>
          </w:tcPr>
          <w:p w14:paraId="42B651D3"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42,86%</w:t>
            </w:r>
          </w:p>
        </w:tc>
        <w:tc>
          <w:tcPr>
            <w:tcW w:w="0" w:type="auto"/>
            <w:hideMark/>
          </w:tcPr>
          <w:p w14:paraId="7E9F5DB8"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42,86%</w:t>
            </w:r>
          </w:p>
        </w:tc>
      </w:tr>
      <w:tr w:rsidR="00E6787E" w:rsidRPr="00E6787E" w14:paraId="30AE6A42" w14:textId="77777777" w:rsidTr="00992259">
        <w:trPr>
          <w:trHeight w:val="20"/>
        </w:trPr>
        <w:tc>
          <w:tcPr>
            <w:tcW w:w="0" w:type="auto"/>
            <w:hideMark/>
          </w:tcPr>
          <w:p w14:paraId="70F771AD" w14:textId="77777777" w:rsidR="00E6787E" w:rsidRPr="00E6787E" w:rsidRDefault="00E6787E" w:rsidP="006D5861">
            <w:pPr>
              <w:spacing w:after="0" w:line="240" w:lineRule="auto"/>
              <w:jc w:val="left"/>
              <w:rPr>
                <w:rFonts w:asciiTheme="minorHAnsi" w:eastAsia="Times New Roman" w:hAnsiTheme="minorHAnsi" w:cstheme="minorHAnsi"/>
                <w:b/>
                <w:bCs/>
                <w:sz w:val="18"/>
                <w:szCs w:val="18"/>
                <w:lang w:eastAsia="es-CO"/>
              </w:rPr>
            </w:pPr>
            <w:r w:rsidRPr="00E6787E">
              <w:rPr>
                <w:rFonts w:asciiTheme="minorHAnsi" w:eastAsia="Times New Roman" w:hAnsiTheme="minorHAnsi" w:cstheme="minorHAnsi"/>
                <w:b/>
                <w:bCs/>
                <w:sz w:val="18"/>
                <w:szCs w:val="18"/>
                <w:lang w:eastAsia="es-CO"/>
              </w:rPr>
              <w:t>Puntaje ciencias naturales</w:t>
            </w:r>
          </w:p>
        </w:tc>
        <w:tc>
          <w:tcPr>
            <w:tcW w:w="0" w:type="auto"/>
            <w:hideMark/>
          </w:tcPr>
          <w:p w14:paraId="35FE29C9"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42,86%</w:t>
            </w:r>
          </w:p>
        </w:tc>
        <w:tc>
          <w:tcPr>
            <w:tcW w:w="0" w:type="auto"/>
            <w:hideMark/>
          </w:tcPr>
          <w:p w14:paraId="79E318CC"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14,29%</w:t>
            </w:r>
          </w:p>
        </w:tc>
        <w:tc>
          <w:tcPr>
            <w:tcW w:w="0" w:type="auto"/>
            <w:hideMark/>
          </w:tcPr>
          <w:p w14:paraId="367926FB"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42,86%</w:t>
            </w:r>
          </w:p>
        </w:tc>
        <w:tc>
          <w:tcPr>
            <w:tcW w:w="0" w:type="auto"/>
            <w:hideMark/>
          </w:tcPr>
          <w:p w14:paraId="0A426878" w14:textId="77777777" w:rsidR="00E6787E" w:rsidRPr="00E6787E" w:rsidRDefault="00E6787E" w:rsidP="006D5861">
            <w:pPr>
              <w:spacing w:after="0" w:line="240" w:lineRule="auto"/>
              <w:jc w:val="right"/>
              <w:rPr>
                <w:rFonts w:asciiTheme="minorHAnsi" w:eastAsia="Times New Roman" w:hAnsiTheme="minorHAnsi" w:cstheme="minorHAnsi"/>
                <w:sz w:val="18"/>
                <w:szCs w:val="18"/>
                <w:lang w:eastAsia="es-CO"/>
              </w:rPr>
            </w:pPr>
            <w:r w:rsidRPr="00E6787E">
              <w:rPr>
                <w:rFonts w:asciiTheme="minorHAnsi" w:eastAsia="Times New Roman" w:hAnsiTheme="minorHAnsi" w:cstheme="minorHAnsi"/>
                <w:sz w:val="18"/>
                <w:szCs w:val="18"/>
                <w:lang w:eastAsia="es-CO"/>
              </w:rPr>
              <w:t>0,00%</w:t>
            </w:r>
          </w:p>
        </w:tc>
      </w:tr>
    </w:tbl>
    <w:p w14:paraId="1F49B880" w14:textId="3B284839" w:rsidR="0002603C" w:rsidRDefault="0002603C" w:rsidP="006D5861">
      <w:pPr>
        <w:spacing w:after="200" w:line="240" w:lineRule="auto"/>
        <w:jc w:val="left"/>
        <w:rPr>
          <w:rFonts w:eastAsiaTheme="majorEastAsia" w:cstheme="majorBidi"/>
          <w:b/>
          <w:caps/>
          <w:szCs w:val="28"/>
        </w:rPr>
      </w:pPr>
    </w:p>
    <w:p w14:paraId="36AC2FA6" w14:textId="10776B35" w:rsidR="0002603C" w:rsidRDefault="0002603C" w:rsidP="006D5861">
      <w:pPr>
        <w:spacing w:line="240" w:lineRule="auto"/>
      </w:pPr>
      <w:r w:rsidRPr="00E71F8B">
        <w:rPr>
          <w:b/>
          <w:bCs/>
        </w:rPr>
        <w:t>Análisis</w:t>
      </w:r>
      <w:r>
        <w:t>:</w:t>
      </w:r>
      <w:r w:rsidR="005C22B4">
        <w:t xml:space="preserve"> </w:t>
      </w:r>
      <w:r w:rsidR="00CE50EF">
        <w:t xml:space="preserve">Se evidencia como los mejores resultados en los puntajes de 76 a 100 puntos en todas las materias hay un mayor porcentaje de estudiantes cuando pertenecen a los estratos altos 5 y 6, en ciencias sociales todos los estudiantes de los diferentes estratos tienen un puntaje muy similar rondando el 40% en los puntajes de 76 a 100 puntos, el estrato </w:t>
      </w:r>
      <w:r w:rsidR="00D16B67">
        <w:t>6 tiene</w:t>
      </w:r>
      <w:r w:rsidR="00CE50EF">
        <w:t xml:space="preserve"> peores resultados en lectura crítica y ciencias naturales con el 42,86% en el puntaje de 0 a 25 puntos. </w:t>
      </w:r>
    </w:p>
    <w:p w14:paraId="3FCC9BAF" w14:textId="77777777" w:rsidR="00D16B67" w:rsidRDefault="00D16B67" w:rsidP="006D5861">
      <w:pPr>
        <w:spacing w:line="240" w:lineRule="auto"/>
        <w:ind w:left="284" w:hanging="284"/>
        <w:rPr>
          <w:b/>
          <w:bCs/>
        </w:rPr>
      </w:pPr>
    </w:p>
    <w:p w14:paraId="15AD5BEC" w14:textId="3E5436F1" w:rsidR="0002603C" w:rsidRDefault="0002603C" w:rsidP="00D16B67">
      <w:pPr>
        <w:spacing w:line="240" w:lineRule="auto"/>
      </w:pPr>
      <w:r>
        <w:t xml:space="preserve">Tabla de </w:t>
      </w:r>
      <w:r w:rsidRPr="00D16B67">
        <w:t>resultados</w:t>
      </w:r>
      <w:r>
        <w:t xml:space="preserve"> en porcentajes al resultado 16 referente a los puntajes según el estrato del estudiante - Ingles.</w:t>
      </w:r>
    </w:p>
    <w:p w14:paraId="53571C9A" w14:textId="77777777" w:rsidR="00D16B67" w:rsidRDefault="00D16B67" w:rsidP="00D16B67">
      <w:pPr>
        <w:spacing w:line="240" w:lineRule="auto"/>
      </w:pPr>
    </w:p>
    <w:p w14:paraId="7248853A" w14:textId="599B9B3F" w:rsidR="00D16B67" w:rsidRPr="00D16B67" w:rsidRDefault="00D16B67" w:rsidP="00D16B67">
      <w:pPr>
        <w:pStyle w:val="Descripcin"/>
        <w:jc w:val="center"/>
        <w:rPr>
          <w:color w:val="auto"/>
          <w:sz w:val="24"/>
          <w:szCs w:val="24"/>
        </w:rPr>
      </w:pPr>
      <w:bookmarkStart w:id="168" w:name="_Toc151316144"/>
      <w:r w:rsidRPr="00D16B67">
        <w:rPr>
          <w:color w:val="auto"/>
          <w:sz w:val="24"/>
          <w:szCs w:val="24"/>
        </w:rPr>
        <w:t xml:space="preserve">Tabla </w:t>
      </w:r>
      <w:r w:rsidRPr="00D16B67">
        <w:rPr>
          <w:color w:val="auto"/>
          <w:sz w:val="24"/>
          <w:szCs w:val="24"/>
        </w:rPr>
        <w:fldChar w:fldCharType="begin"/>
      </w:r>
      <w:r w:rsidRPr="00D16B67">
        <w:rPr>
          <w:color w:val="auto"/>
          <w:sz w:val="24"/>
          <w:szCs w:val="24"/>
        </w:rPr>
        <w:instrText xml:space="preserve"> SEQ Tabla \* ARABIC </w:instrText>
      </w:r>
      <w:r w:rsidRPr="00D16B67">
        <w:rPr>
          <w:color w:val="auto"/>
          <w:sz w:val="24"/>
          <w:szCs w:val="24"/>
        </w:rPr>
        <w:fldChar w:fldCharType="separate"/>
      </w:r>
      <w:r>
        <w:rPr>
          <w:noProof/>
          <w:color w:val="auto"/>
          <w:sz w:val="24"/>
          <w:szCs w:val="24"/>
        </w:rPr>
        <w:t>26</w:t>
      </w:r>
      <w:r w:rsidRPr="00D16B67">
        <w:rPr>
          <w:color w:val="auto"/>
          <w:sz w:val="24"/>
          <w:szCs w:val="24"/>
        </w:rPr>
        <w:fldChar w:fldCharType="end"/>
      </w:r>
      <w:r w:rsidRPr="00D16B67">
        <w:rPr>
          <w:color w:val="auto"/>
          <w:sz w:val="24"/>
          <w:szCs w:val="24"/>
        </w:rPr>
        <w:t>. Porcentajes según el estrato del estudiant</w:t>
      </w:r>
      <w:r>
        <w:rPr>
          <w:color w:val="auto"/>
          <w:sz w:val="24"/>
          <w:szCs w:val="24"/>
        </w:rPr>
        <w:t>e-Ingles</w:t>
      </w:r>
      <w:bookmarkEnd w:id="168"/>
    </w:p>
    <w:tbl>
      <w:tblPr>
        <w:tblStyle w:val="Tablaconcuadrcula"/>
        <w:tblW w:w="0" w:type="auto"/>
        <w:jc w:val="center"/>
        <w:tblLook w:val="04A0" w:firstRow="1" w:lastRow="0" w:firstColumn="1" w:lastColumn="0" w:noHBand="0" w:noVBand="1"/>
      </w:tblPr>
      <w:tblGrid>
        <w:gridCol w:w="1267"/>
        <w:gridCol w:w="1228"/>
        <w:gridCol w:w="1264"/>
        <w:gridCol w:w="1264"/>
        <w:gridCol w:w="1256"/>
        <w:gridCol w:w="1255"/>
      </w:tblGrid>
      <w:tr w:rsidR="00F437DD" w:rsidRPr="00F437DD" w14:paraId="2FE3443D" w14:textId="77777777" w:rsidTr="00F437DD">
        <w:trPr>
          <w:trHeight w:val="20"/>
          <w:jc w:val="center"/>
        </w:trPr>
        <w:tc>
          <w:tcPr>
            <w:tcW w:w="0" w:type="auto"/>
            <w:shd w:val="clear" w:color="auto" w:fill="DAEEF3" w:themeFill="accent5" w:themeFillTint="33"/>
            <w:hideMark/>
          </w:tcPr>
          <w:p w14:paraId="5031EB68"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Estrato</w:t>
            </w:r>
          </w:p>
        </w:tc>
        <w:tc>
          <w:tcPr>
            <w:tcW w:w="0" w:type="auto"/>
            <w:gridSpan w:val="5"/>
            <w:shd w:val="clear" w:color="auto" w:fill="DAEEF3" w:themeFill="accent5" w:themeFillTint="33"/>
            <w:hideMark/>
          </w:tcPr>
          <w:p w14:paraId="1AEA76FB" w14:textId="6A28DA6F" w:rsidR="00F437DD" w:rsidRPr="00F437DD" w:rsidRDefault="00F437DD" w:rsidP="006D5861">
            <w:pPr>
              <w:spacing w:after="0" w:line="240" w:lineRule="auto"/>
              <w:jc w:val="center"/>
              <w:rPr>
                <w:rFonts w:asciiTheme="minorHAnsi" w:eastAsia="Times New Roman" w:hAnsiTheme="minorHAnsi" w:cstheme="minorHAnsi"/>
                <w:sz w:val="18"/>
                <w:szCs w:val="18"/>
                <w:lang w:eastAsia="es-CO"/>
              </w:rPr>
            </w:pPr>
            <w:r w:rsidRPr="00F437DD">
              <w:rPr>
                <w:rFonts w:asciiTheme="minorHAnsi" w:eastAsia="Times New Roman" w:hAnsiTheme="minorHAnsi" w:cstheme="minorHAnsi"/>
                <w:b/>
                <w:bCs/>
                <w:sz w:val="18"/>
                <w:szCs w:val="18"/>
                <w:lang w:eastAsia="es-CO"/>
              </w:rPr>
              <w:t>1</w:t>
            </w:r>
          </w:p>
        </w:tc>
      </w:tr>
      <w:tr w:rsidR="00F437DD" w:rsidRPr="00F437DD" w14:paraId="75D92642" w14:textId="77777777" w:rsidTr="00F437DD">
        <w:trPr>
          <w:trHeight w:val="20"/>
          <w:jc w:val="center"/>
        </w:trPr>
        <w:tc>
          <w:tcPr>
            <w:tcW w:w="0" w:type="auto"/>
            <w:shd w:val="clear" w:color="auto" w:fill="DAEEF3" w:themeFill="accent5" w:themeFillTint="33"/>
            <w:hideMark/>
          </w:tcPr>
          <w:p w14:paraId="3CBDB5D2"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1725AFF2"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5011133C"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538D3A7C"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4337FAEC"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44226067"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w:t>
            </w:r>
          </w:p>
        </w:tc>
      </w:tr>
      <w:tr w:rsidR="00F437DD" w:rsidRPr="00F437DD" w14:paraId="2D62B925" w14:textId="77777777" w:rsidTr="00992259">
        <w:trPr>
          <w:trHeight w:val="20"/>
          <w:jc w:val="center"/>
        </w:trPr>
        <w:tc>
          <w:tcPr>
            <w:tcW w:w="0" w:type="auto"/>
            <w:hideMark/>
          </w:tcPr>
          <w:p w14:paraId="269D9FD3"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Puntaje inglés</w:t>
            </w:r>
          </w:p>
        </w:tc>
        <w:tc>
          <w:tcPr>
            <w:tcW w:w="0" w:type="auto"/>
            <w:hideMark/>
          </w:tcPr>
          <w:p w14:paraId="02E3B89B"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63,16%</w:t>
            </w:r>
          </w:p>
        </w:tc>
        <w:tc>
          <w:tcPr>
            <w:tcW w:w="0" w:type="auto"/>
            <w:hideMark/>
          </w:tcPr>
          <w:p w14:paraId="78DB5840"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29,15%</w:t>
            </w:r>
          </w:p>
        </w:tc>
        <w:tc>
          <w:tcPr>
            <w:tcW w:w="0" w:type="auto"/>
            <w:hideMark/>
          </w:tcPr>
          <w:p w14:paraId="477777B3"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6,07%</w:t>
            </w:r>
          </w:p>
        </w:tc>
        <w:tc>
          <w:tcPr>
            <w:tcW w:w="0" w:type="auto"/>
            <w:hideMark/>
          </w:tcPr>
          <w:p w14:paraId="758D5865"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1,62%</w:t>
            </w:r>
          </w:p>
        </w:tc>
        <w:tc>
          <w:tcPr>
            <w:tcW w:w="0" w:type="auto"/>
            <w:hideMark/>
          </w:tcPr>
          <w:p w14:paraId="6CF5D113"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0,00%</w:t>
            </w:r>
          </w:p>
        </w:tc>
      </w:tr>
      <w:tr w:rsidR="00F437DD" w:rsidRPr="00F437DD" w14:paraId="6F09FD44" w14:textId="77777777" w:rsidTr="00F437DD">
        <w:trPr>
          <w:trHeight w:val="20"/>
          <w:jc w:val="center"/>
        </w:trPr>
        <w:tc>
          <w:tcPr>
            <w:tcW w:w="0" w:type="auto"/>
            <w:shd w:val="clear" w:color="auto" w:fill="DAEEF3" w:themeFill="accent5" w:themeFillTint="33"/>
            <w:hideMark/>
          </w:tcPr>
          <w:p w14:paraId="3F658201"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Estrato</w:t>
            </w:r>
          </w:p>
        </w:tc>
        <w:tc>
          <w:tcPr>
            <w:tcW w:w="0" w:type="auto"/>
            <w:gridSpan w:val="5"/>
            <w:shd w:val="clear" w:color="auto" w:fill="DAEEF3" w:themeFill="accent5" w:themeFillTint="33"/>
            <w:hideMark/>
          </w:tcPr>
          <w:p w14:paraId="479D0D09" w14:textId="31E129A5" w:rsidR="00F437DD" w:rsidRPr="00F437DD" w:rsidRDefault="00F437DD" w:rsidP="006D5861">
            <w:pPr>
              <w:spacing w:after="0" w:line="240" w:lineRule="auto"/>
              <w:jc w:val="center"/>
              <w:rPr>
                <w:rFonts w:asciiTheme="minorHAnsi" w:eastAsia="Times New Roman" w:hAnsiTheme="minorHAnsi" w:cstheme="minorHAnsi"/>
                <w:sz w:val="18"/>
                <w:szCs w:val="18"/>
                <w:lang w:eastAsia="es-CO"/>
              </w:rPr>
            </w:pPr>
            <w:r w:rsidRPr="00F437DD">
              <w:rPr>
                <w:rFonts w:asciiTheme="minorHAnsi" w:eastAsia="Times New Roman" w:hAnsiTheme="minorHAnsi" w:cstheme="minorHAnsi"/>
                <w:b/>
                <w:bCs/>
                <w:sz w:val="18"/>
                <w:szCs w:val="18"/>
                <w:lang w:eastAsia="es-CO"/>
              </w:rPr>
              <w:t>2</w:t>
            </w:r>
          </w:p>
        </w:tc>
      </w:tr>
      <w:tr w:rsidR="00F437DD" w:rsidRPr="00F437DD" w14:paraId="17B5445C" w14:textId="77777777" w:rsidTr="00F437DD">
        <w:trPr>
          <w:trHeight w:val="20"/>
          <w:jc w:val="center"/>
        </w:trPr>
        <w:tc>
          <w:tcPr>
            <w:tcW w:w="0" w:type="auto"/>
            <w:shd w:val="clear" w:color="auto" w:fill="DAEEF3" w:themeFill="accent5" w:themeFillTint="33"/>
            <w:hideMark/>
          </w:tcPr>
          <w:p w14:paraId="6D46023A"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531746D1"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31AAE1EC"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2AD074CD"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7BCEE772"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39CA0F2F"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w:t>
            </w:r>
          </w:p>
        </w:tc>
      </w:tr>
      <w:tr w:rsidR="00F437DD" w:rsidRPr="00F437DD" w14:paraId="1752B674" w14:textId="77777777" w:rsidTr="00992259">
        <w:trPr>
          <w:trHeight w:val="20"/>
          <w:jc w:val="center"/>
        </w:trPr>
        <w:tc>
          <w:tcPr>
            <w:tcW w:w="0" w:type="auto"/>
            <w:hideMark/>
          </w:tcPr>
          <w:p w14:paraId="200C3F70"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Puntaje inglés</w:t>
            </w:r>
          </w:p>
        </w:tc>
        <w:tc>
          <w:tcPr>
            <w:tcW w:w="0" w:type="auto"/>
            <w:hideMark/>
          </w:tcPr>
          <w:p w14:paraId="1204A76F"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48,75%</w:t>
            </w:r>
          </w:p>
        </w:tc>
        <w:tc>
          <w:tcPr>
            <w:tcW w:w="0" w:type="auto"/>
            <w:hideMark/>
          </w:tcPr>
          <w:p w14:paraId="7C60D5C8"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34,17%</w:t>
            </w:r>
          </w:p>
        </w:tc>
        <w:tc>
          <w:tcPr>
            <w:tcW w:w="0" w:type="auto"/>
            <w:hideMark/>
          </w:tcPr>
          <w:p w14:paraId="68E8356E"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11,67%</w:t>
            </w:r>
          </w:p>
        </w:tc>
        <w:tc>
          <w:tcPr>
            <w:tcW w:w="0" w:type="auto"/>
            <w:hideMark/>
          </w:tcPr>
          <w:p w14:paraId="2854231A"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4,58%</w:t>
            </w:r>
          </w:p>
        </w:tc>
        <w:tc>
          <w:tcPr>
            <w:tcW w:w="0" w:type="auto"/>
            <w:hideMark/>
          </w:tcPr>
          <w:p w14:paraId="50458D83"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0,83%</w:t>
            </w:r>
          </w:p>
        </w:tc>
      </w:tr>
      <w:tr w:rsidR="00F437DD" w:rsidRPr="00F437DD" w14:paraId="404BF5CC" w14:textId="77777777" w:rsidTr="00F437DD">
        <w:trPr>
          <w:trHeight w:val="20"/>
          <w:jc w:val="center"/>
        </w:trPr>
        <w:tc>
          <w:tcPr>
            <w:tcW w:w="0" w:type="auto"/>
            <w:shd w:val="clear" w:color="auto" w:fill="DAEEF3" w:themeFill="accent5" w:themeFillTint="33"/>
            <w:hideMark/>
          </w:tcPr>
          <w:p w14:paraId="5B2E4E24"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Estrato</w:t>
            </w:r>
          </w:p>
        </w:tc>
        <w:tc>
          <w:tcPr>
            <w:tcW w:w="0" w:type="auto"/>
            <w:gridSpan w:val="5"/>
            <w:shd w:val="clear" w:color="auto" w:fill="DAEEF3" w:themeFill="accent5" w:themeFillTint="33"/>
            <w:hideMark/>
          </w:tcPr>
          <w:p w14:paraId="68487F63" w14:textId="1AFF96B0" w:rsidR="00F437DD" w:rsidRPr="00F437DD" w:rsidRDefault="00F437DD" w:rsidP="006D5861">
            <w:pPr>
              <w:spacing w:after="0" w:line="240" w:lineRule="auto"/>
              <w:jc w:val="center"/>
              <w:rPr>
                <w:rFonts w:asciiTheme="minorHAnsi" w:eastAsia="Times New Roman" w:hAnsiTheme="minorHAnsi" w:cstheme="minorHAnsi"/>
                <w:sz w:val="18"/>
                <w:szCs w:val="18"/>
                <w:lang w:eastAsia="es-CO"/>
              </w:rPr>
            </w:pPr>
            <w:r w:rsidRPr="00F437DD">
              <w:rPr>
                <w:rFonts w:asciiTheme="minorHAnsi" w:eastAsia="Times New Roman" w:hAnsiTheme="minorHAnsi" w:cstheme="minorHAnsi"/>
                <w:b/>
                <w:bCs/>
                <w:sz w:val="18"/>
                <w:szCs w:val="18"/>
                <w:lang w:eastAsia="es-CO"/>
              </w:rPr>
              <w:t>3</w:t>
            </w:r>
          </w:p>
        </w:tc>
      </w:tr>
      <w:tr w:rsidR="00F437DD" w:rsidRPr="00F437DD" w14:paraId="75C2115A" w14:textId="77777777" w:rsidTr="00F437DD">
        <w:trPr>
          <w:trHeight w:val="20"/>
          <w:jc w:val="center"/>
        </w:trPr>
        <w:tc>
          <w:tcPr>
            <w:tcW w:w="0" w:type="auto"/>
            <w:shd w:val="clear" w:color="auto" w:fill="DAEEF3" w:themeFill="accent5" w:themeFillTint="33"/>
            <w:hideMark/>
          </w:tcPr>
          <w:p w14:paraId="3D215E1D"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48352C33"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4262867F"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04AD5B92"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23D1A933"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792E06A6"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w:t>
            </w:r>
          </w:p>
        </w:tc>
      </w:tr>
      <w:tr w:rsidR="00F437DD" w:rsidRPr="00F437DD" w14:paraId="269B33A4" w14:textId="77777777" w:rsidTr="00992259">
        <w:trPr>
          <w:trHeight w:val="20"/>
          <w:jc w:val="center"/>
        </w:trPr>
        <w:tc>
          <w:tcPr>
            <w:tcW w:w="0" w:type="auto"/>
            <w:hideMark/>
          </w:tcPr>
          <w:p w14:paraId="31209E0F"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Puntaje inglés</w:t>
            </w:r>
          </w:p>
        </w:tc>
        <w:tc>
          <w:tcPr>
            <w:tcW w:w="0" w:type="auto"/>
            <w:hideMark/>
          </w:tcPr>
          <w:p w14:paraId="064B26F3"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35,11%</w:t>
            </w:r>
          </w:p>
        </w:tc>
        <w:tc>
          <w:tcPr>
            <w:tcW w:w="0" w:type="auto"/>
            <w:hideMark/>
          </w:tcPr>
          <w:p w14:paraId="0D35B317"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32,82%</w:t>
            </w:r>
          </w:p>
        </w:tc>
        <w:tc>
          <w:tcPr>
            <w:tcW w:w="0" w:type="auto"/>
            <w:hideMark/>
          </w:tcPr>
          <w:p w14:paraId="66741D93"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17,56%</w:t>
            </w:r>
          </w:p>
        </w:tc>
        <w:tc>
          <w:tcPr>
            <w:tcW w:w="0" w:type="auto"/>
            <w:hideMark/>
          </w:tcPr>
          <w:p w14:paraId="76088CA9"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11,45%</w:t>
            </w:r>
          </w:p>
        </w:tc>
        <w:tc>
          <w:tcPr>
            <w:tcW w:w="0" w:type="auto"/>
            <w:hideMark/>
          </w:tcPr>
          <w:p w14:paraId="1790BC79"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3,05%</w:t>
            </w:r>
          </w:p>
        </w:tc>
      </w:tr>
      <w:tr w:rsidR="00F437DD" w:rsidRPr="00F437DD" w14:paraId="777228A0" w14:textId="77777777" w:rsidTr="00F437DD">
        <w:trPr>
          <w:trHeight w:val="20"/>
          <w:jc w:val="center"/>
        </w:trPr>
        <w:tc>
          <w:tcPr>
            <w:tcW w:w="0" w:type="auto"/>
            <w:shd w:val="clear" w:color="auto" w:fill="DAEEF3" w:themeFill="accent5" w:themeFillTint="33"/>
            <w:hideMark/>
          </w:tcPr>
          <w:p w14:paraId="2B18F192"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Estrato</w:t>
            </w:r>
          </w:p>
        </w:tc>
        <w:tc>
          <w:tcPr>
            <w:tcW w:w="0" w:type="auto"/>
            <w:gridSpan w:val="5"/>
            <w:shd w:val="clear" w:color="auto" w:fill="DAEEF3" w:themeFill="accent5" w:themeFillTint="33"/>
            <w:hideMark/>
          </w:tcPr>
          <w:p w14:paraId="68D2BB8E" w14:textId="3152B28F" w:rsidR="00F437DD" w:rsidRPr="00F437DD" w:rsidRDefault="00F437DD" w:rsidP="006D5861">
            <w:pPr>
              <w:spacing w:after="0" w:line="240" w:lineRule="auto"/>
              <w:jc w:val="center"/>
              <w:rPr>
                <w:rFonts w:asciiTheme="minorHAnsi" w:eastAsia="Times New Roman" w:hAnsiTheme="minorHAnsi" w:cstheme="minorHAnsi"/>
                <w:sz w:val="18"/>
                <w:szCs w:val="18"/>
                <w:lang w:eastAsia="es-CO"/>
              </w:rPr>
            </w:pPr>
            <w:r w:rsidRPr="00F437DD">
              <w:rPr>
                <w:rFonts w:asciiTheme="minorHAnsi" w:eastAsia="Times New Roman" w:hAnsiTheme="minorHAnsi" w:cstheme="minorHAnsi"/>
                <w:b/>
                <w:bCs/>
                <w:sz w:val="18"/>
                <w:szCs w:val="18"/>
                <w:lang w:eastAsia="es-CO"/>
              </w:rPr>
              <w:t>4</w:t>
            </w:r>
          </w:p>
        </w:tc>
      </w:tr>
      <w:tr w:rsidR="00F437DD" w:rsidRPr="00F437DD" w14:paraId="2FFE0615" w14:textId="77777777" w:rsidTr="00F437DD">
        <w:trPr>
          <w:trHeight w:val="20"/>
          <w:jc w:val="center"/>
        </w:trPr>
        <w:tc>
          <w:tcPr>
            <w:tcW w:w="0" w:type="auto"/>
            <w:shd w:val="clear" w:color="auto" w:fill="DAEEF3" w:themeFill="accent5" w:themeFillTint="33"/>
            <w:hideMark/>
          </w:tcPr>
          <w:p w14:paraId="718D6D7F"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506898A2"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3D0BCC5A"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343904BC"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24F15E40"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1A50FCC6"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w:t>
            </w:r>
          </w:p>
        </w:tc>
      </w:tr>
      <w:tr w:rsidR="00F437DD" w:rsidRPr="00F437DD" w14:paraId="1B0C9B6E" w14:textId="77777777" w:rsidTr="00992259">
        <w:trPr>
          <w:trHeight w:val="20"/>
          <w:jc w:val="center"/>
        </w:trPr>
        <w:tc>
          <w:tcPr>
            <w:tcW w:w="0" w:type="auto"/>
            <w:hideMark/>
          </w:tcPr>
          <w:p w14:paraId="3F3C186A"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Puntaje inglés</w:t>
            </w:r>
          </w:p>
        </w:tc>
        <w:tc>
          <w:tcPr>
            <w:tcW w:w="0" w:type="auto"/>
            <w:hideMark/>
          </w:tcPr>
          <w:p w14:paraId="1103D5F8"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22,58%</w:t>
            </w:r>
          </w:p>
        </w:tc>
        <w:tc>
          <w:tcPr>
            <w:tcW w:w="0" w:type="auto"/>
            <w:hideMark/>
          </w:tcPr>
          <w:p w14:paraId="00C6BC65"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22,58%</w:t>
            </w:r>
          </w:p>
        </w:tc>
        <w:tc>
          <w:tcPr>
            <w:tcW w:w="0" w:type="auto"/>
            <w:hideMark/>
          </w:tcPr>
          <w:p w14:paraId="2BB320DC"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19,35%</w:t>
            </w:r>
          </w:p>
        </w:tc>
        <w:tc>
          <w:tcPr>
            <w:tcW w:w="0" w:type="auto"/>
            <w:hideMark/>
          </w:tcPr>
          <w:p w14:paraId="351C22E5"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22,58%</w:t>
            </w:r>
          </w:p>
        </w:tc>
        <w:tc>
          <w:tcPr>
            <w:tcW w:w="0" w:type="auto"/>
            <w:hideMark/>
          </w:tcPr>
          <w:p w14:paraId="4E8D3A91" w14:textId="5EB1AB38" w:rsidR="00F437DD" w:rsidRPr="00F437DD" w:rsidRDefault="00670752"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12,9%</w:t>
            </w:r>
          </w:p>
        </w:tc>
      </w:tr>
      <w:tr w:rsidR="00F437DD" w:rsidRPr="00F437DD" w14:paraId="06C0F7E9" w14:textId="77777777" w:rsidTr="00F437DD">
        <w:trPr>
          <w:trHeight w:val="20"/>
          <w:jc w:val="center"/>
        </w:trPr>
        <w:tc>
          <w:tcPr>
            <w:tcW w:w="0" w:type="auto"/>
            <w:shd w:val="clear" w:color="auto" w:fill="DAEEF3" w:themeFill="accent5" w:themeFillTint="33"/>
            <w:hideMark/>
          </w:tcPr>
          <w:p w14:paraId="4DB37AC4"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Estrato</w:t>
            </w:r>
          </w:p>
        </w:tc>
        <w:tc>
          <w:tcPr>
            <w:tcW w:w="0" w:type="auto"/>
            <w:gridSpan w:val="5"/>
            <w:shd w:val="clear" w:color="auto" w:fill="DAEEF3" w:themeFill="accent5" w:themeFillTint="33"/>
            <w:hideMark/>
          </w:tcPr>
          <w:p w14:paraId="1BAAE933" w14:textId="7F3502EE" w:rsidR="00F437DD" w:rsidRPr="00F437DD" w:rsidRDefault="00F437DD" w:rsidP="006D5861">
            <w:pPr>
              <w:spacing w:after="0" w:line="240" w:lineRule="auto"/>
              <w:jc w:val="center"/>
              <w:rPr>
                <w:rFonts w:asciiTheme="minorHAnsi" w:eastAsia="Times New Roman" w:hAnsiTheme="minorHAnsi" w:cstheme="minorHAnsi"/>
                <w:sz w:val="18"/>
                <w:szCs w:val="18"/>
                <w:lang w:eastAsia="es-CO"/>
              </w:rPr>
            </w:pPr>
            <w:r w:rsidRPr="00F437DD">
              <w:rPr>
                <w:rFonts w:asciiTheme="minorHAnsi" w:eastAsia="Times New Roman" w:hAnsiTheme="minorHAnsi" w:cstheme="minorHAnsi"/>
                <w:b/>
                <w:bCs/>
                <w:sz w:val="18"/>
                <w:szCs w:val="18"/>
                <w:lang w:eastAsia="es-CO"/>
              </w:rPr>
              <w:t>5</w:t>
            </w:r>
          </w:p>
        </w:tc>
      </w:tr>
      <w:tr w:rsidR="00F437DD" w:rsidRPr="00F437DD" w14:paraId="1423BE65" w14:textId="77777777" w:rsidTr="00F437DD">
        <w:trPr>
          <w:trHeight w:val="20"/>
          <w:jc w:val="center"/>
        </w:trPr>
        <w:tc>
          <w:tcPr>
            <w:tcW w:w="0" w:type="auto"/>
            <w:shd w:val="clear" w:color="auto" w:fill="DAEEF3" w:themeFill="accent5" w:themeFillTint="33"/>
            <w:hideMark/>
          </w:tcPr>
          <w:p w14:paraId="33F369D5"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3F950E6C"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2E4162B6"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21DB0001"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204DA1BD"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5D515481"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w:t>
            </w:r>
          </w:p>
        </w:tc>
      </w:tr>
      <w:tr w:rsidR="00F437DD" w:rsidRPr="00F437DD" w14:paraId="126C60D2" w14:textId="77777777" w:rsidTr="00992259">
        <w:trPr>
          <w:trHeight w:val="20"/>
          <w:jc w:val="center"/>
        </w:trPr>
        <w:tc>
          <w:tcPr>
            <w:tcW w:w="0" w:type="auto"/>
            <w:hideMark/>
          </w:tcPr>
          <w:p w14:paraId="3A4BE0E3"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Puntaje inglés</w:t>
            </w:r>
          </w:p>
        </w:tc>
        <w:tc>
          <w:tcPr>
            <w:tcW w:w="0" w:type="auto"/>
            <w:hideMark/>
          </w:tcPr>
          <w:p w14:paraId="08E2DD38"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16,67%</w:t>
            </w:r>
          </w:p>
        </w:tc>
        <w:tc>
          <w:tcPr>
            <w:tcW w:w="0" w:type="auto"/>
            <w:hideMark/>
          </w:tcPr>
          <w:p w14:paraId="6CAAD3EB"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16,67%</w:t>
            </w:r>
          </w:p>
        </w:tc>
        <w:tc>
          <w:tcPr>
            <w:tcW w:w="0" w:type="auto"/>
            <w:hideMark/>
          </w:tcPr>
          <w:p w14:paraId="7C76272A"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16,67%</w:t>
            </w:r>
          </w:p>
        </w:tc>
        <w:tc>
          <w:tcPr>
            <w:tcW w:w="0" w:type="auto"/>
            <w:hideMark/>
          </w:tcPr>
          <w:p w14:paraId="58CCF5E4"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25,00%</w:t>
            </w:r>
          </w:p>
        </w:tc>
        <w:tc>
          <w:tcPr>
            <w:tcW w:w="0" w:type="auto"/>
            <w:hideMark/>
          </w:tcPr>
          <w:p w14:paraId="4D88C14C" w14:textId="5EC59C7B" w:rsidR="00F437DD" w:rsidRPr="00F437DD" w:rsidRDefault="002B3811" w:rsidP="006D5861">
            <w:pPr>
              <w:spacing w:after="0" w:line="240" w:lineRule="auto"/>
              <w:jc w:val="right"/>
              <w:rPr>
                <w:rFonts w:asciiTheme="minorHAnsi" w:eastAsia="Times New Roman" w:hAnsiTheme="minorHAnsi" w:cstheme="minorHAnsi"/>
                <w:sz w:val="18"/>
                <w:szCs w:val="18"/>
                <w:lang w:eastAsia="es-CO"/>
              </w:rPr>
            </w:pPr>
            <w:r>
              <w:rPr>
                <w:rFonts w:asciiTheme="minorHAnsi" w:eastAsia="Times New Roman" w:hAnsiTheme="minorHAnsi" w:cstheme="minorHAnsi"/>
                <w:sz w:val="18"/>
                <w:szCs w:val="18"/>
                <w:lang w:eastAsia="es-CO"/>
              </w:rPr>
              <w:t>25,0%</w:t>
            </w:r>
          </w:p>
        </w:tc>
      </w:tr>
      <w:tr w:rsidR="00F437DD" w:rsidRPr="00F437DD" w14:paraId="78742D5D" w14:textId="77777777" w:rsidTr="00F437DD">
        <w:trPr>
          <w:trHeight w:val="20"/>
          <w:jc w:val="center"/>
        </w:trPr>
        <w:tc>
          <w:tcPr>
            <w:tcW w:w="0" w:type="auto"/>
            <w:shd w:val="clear" w:color="auto" w:fill="DAEEF3" w:themeFill="accent5" w:themeFillTint="33"/>
            <w:hideMark/>
          </w:tcPr>
          <w:p w14:paraId="62CB1474"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Estrato</w:t>
            </w:r>
          </w:p>
        </w:tc>
        <w:tc>
          <w:tcPr>
            <w:tcW w:w="0" w:type="auto"/>
            <w:gridSpan w:val="5"/>
            <w:shd w:val="clear" w:color="auto" w:fill="DAEEF3" w:themeFill="accent5" w:themeFillTint="33"/>
            <w:hideMark/>
          </w:tcPr>
          <w:p w14:paraId="7B409A80" w14:textId="7E13BAD0" w:rsidR="00F437DD" w:rsidRPr="00F437DD" w:rsidRDefault="00F437DD" w:rsidP="006D5861">
            <w:pPr>
              <w:spacing w:after="0" w:line="240" w:lineRule="auto"/>
              <w:jc w:val="center"/>
              <w:rPr>
                <w:rFonts w:asciiTheme="minorHAnsi" w:eastAsia="Times New Roman" w:hAnsiTheme="minorHAnsi" w:cstheme="minorHAnsi"/>
                <w:sz w:val="18"/>
                <w:szCs w:val="18"/>
                <w:lang w:eastAsia="es-CO"/>
              </w:rPr>
            </w:pPr>
            <w:r w:rsidRPr="00F437DD">
              <w:rPr>
                <w:rFonts w:asciiTheme="minorHAnsi" w:eastAsia="Times New Roman" w:hAnsiTheme="minorHAnsi" w:cstheme="minorHAnsi"/>
                <w:b/>
                <w:bCs/>
                <w:sz w:val="18"/>
                <w:szCs w:val="18"/>
                <w:lang w:eastAsia="es-CO"/>
              </w:rPr>
              <w:t>6</w:t>
            </w:r>
          </w:p>
        </w:tc>
      </w:tr>
      <w:tr w:rsidR="00F437DD" w:rsidRPr="00F437DD" w14:paraId="6531BEC3" w14:textId="77777777" w:rsidTr="00F437DD">
        <w:trPr>
          <w:trHeight w:val="20"/>
          <w:jc w:val="center"/>
        </w:trPr>
        <w:tc>
          <w:tcPr>
            <w:tcW w:w="0" w:type="auto"/>
            <w:shd w:val="clear" w:color="auto" w:fill="DAEEF3" w:themeFill="accent5" w:themeFillTint="33"/>
            <w:hideMark/>
          </w:tcPr>
          <w:p w14:paraId="1BFD3535"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4F4004E7"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7E970B2A"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68F3F9E4"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461EE54C"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45443854"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Porcentaje B+</w:t>
            </w:r>
          </w:p>
        </w:tc>
      </w:tr>
      <w:tr w:rsidR="00F437DD" w:rsidRPr="00F437DD" w14:paraId="71A2D8EE" w14:textId="77777777" w:rsidTr="00992259">
        <w:trPr>
          <w:trHeight w:val="20"/>
          <w:jc w:val="center"/>
        </w:trPr>
        <w:tc>
          <w:tcPr>
            <w:tcW w:w="0" w:type="auto"/>
            <w:hideMark/>
          </w:tcPr>
          <w:p w14:paraId="40702D49" w14:textId="77777777" w:rsidR="00F437DD" w:rsidRPr="00F437DD" w:rsidRDefault="00F437DD" w:rsidP="006D5861">
            <w:pPr>
              <w:spacing w:after="0" w:line="240" w:lineRule="auto"/>
              <w:jc w:val="left"/>
              <w:rPr>
                <w:rFonts w:asciiTheme="minorHAnsi" w:eastAsia="Times New Roman" w:hAnsiTheme="minorHAnsi" w:cstheme="minorHAnsi"/>
                <w:b/>
                <w:bCs/>
                <w:sz w:val="18"/>
                <w:szCs w:val="18"/>
                <w:lang w:eastAsia="es-CO"/>
              </w:rPr>
            </w:pPr>
            <w:r w:rsidRPr="00F437DD">
              <w:rPr>
                <w:rFonts w:asciiTheme="minorHAnsi" w:eastAsia="Times New Roman" w:hAnsiTheme="minorHAnsi" w:cstheme="minorHAnsi"/>
                <w:b/>
                <w:bCs/>
                <w:sz w:val="18"/>
                <w:szCs w:val="18"/>
                <w:lang w:eastAsia="es-CO"/>
              </w:rPr>
              <w:t>Puntaje inglés</w:t>
            </w:r>
          </w:p>
        </w:tc>
        <w:tc>
          <w:tcPr>
            <w:tcW w:w="0" w:type="auto"/>
            <w:hideMark/>
          </w:tcPr>
          <w:p w14:paraId="3609CEC3"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12,50%</w:t>
            </w:r>
          </w:p>
        </w:tc>
        <w:tc>
          <w:tcPr>
            <w:tcW w:w="0" w:type="auto"/>
            <w:hideMark/>
          </w:tcPr>
          <w:p w14:paraId="1163553C"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12,50%</w:t>
            </w:r>
          </w:p>
        </w:tc>
        <w:tc>
          <w:tcPr>
            <w:tcW w:w="0" w:type="auto"/>
            <w:hideMark/>
          </w:tcPr>
          <w:p w14:paraId="14E2F7BD"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12,50%</w:t>
            </w:r>
          </w:p>
        </w:tc>
        <w:tc>
          <w:tcPr>
            <w:tcW w:w="0" w:type="auto"/>
            <w:hideMark/>
          </w:tcPr>
          <w:p w14:paraId="50FE9B48"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25,00%</w:t>
            </w:r>
          </w:p>
        </w:tc>
        <w:tc>
          <w:tcPr>
            <w:tcW w:w="0" w:type="auto"/>
            <w:hideMark/>
          </w:tcPr>
          <w:p w14:paraId="2A0735AC" w14:textId="77777777" w:rsidR="00F437DD" w:rsidRPr="00F437DD" w:rsidRDefault="00F437DD" w:rsidP="006D5861">
            <w:pPr>
              <w:spacing w:after="0" w:line="240" w:lineRule="auto"/>
              <w:jc w:val="right"/>
              <w:rPr>
                <w:rFonts w:asciiTheme="minorHAnsi" w:eastAsia="Times New Roman" w:hAnsiTheme="minorHAnsi" w:cstheme="minorHAnsi"/>
                <w:sz w:val="18"/>
                <w:szCs w:val="18"/>
                <w:lang w:eastAsia="es-CO"/>
              </w:rPr>
            </w:pPr>
            <w:r w:rsidRPr="00F437DD">
              <w:rPr>
                <w:rFonts w:asciiTheme="minorHAnsi" w:eastAsia="Times New Roman" w:hAnsiTheme="minorHAnsi" w:cstheme="minorHAnsi"/>
                <w:sz w:val="18"/>
                <w:szCs w:val="18"/>
                <w:lang w:eastAsia="es-CO"/>
              </w:rPr>
              <w:t>37,50%</w:t>
            </w:r>
          </w:p>
        </w:tc>
      </w:tr>
    </w:tbl>
    <w:p w14:paraId="40DE6EE5" w14:textId="77777777" w:rsidR="00F437DD" w:rsidRDefault="00F437DD" w:rsidP="006D5861">
      <w:pPr>
        <w:spacing w:after="200" w:line="240" w:lineRule="auto"/>
        <w:jc w:val="left"/>
        <w:rPr>
          <w:rFonts w:eastAsiaTheme="majorEastAsia" w:cstheme="majorBidi"/>
          <w:b/>
          <w:caps/>
          <w:szCs w:val="28"/>
        </w:rPr>
      </w:pPr>
    </w:p>
    <w:p w14:paraId="338BED00" w14:textId="32972076" w:rsidR="0002603C" w:rsidRDefault="0002603C" w:rsidP="006D5861">
      <w:pPr>
        <w:spacing w:line="240" w:lineRule="auto"/>
      </w:pPr>
      <w:r w:rsidRPr="00E71F8B">
        <w:rPr>
          <w:b/>
          <w:bCs/>
        </w:rPr>
        <w:t>Análisis</w:t>
      </w:r>
      <w:r>
        <w:t>:</w:t>
      </w:r>
      <w:r w:rsidR="005C22B4">
        <w:t xml:space="preserve"> En términos generales, los mejores resultados están </w:t>
      </w:r>
      <w:r w:rsidR="00CE50EF">
        <w:t xml:space="preserve">los estratos altos teniendo resultados </w:t>
      </w:r>
      <w:r w:rsidR="00F52665">
        <w:t xml:space="preserve">en b+ </w:t>
      </w:r>
      <w:r w:rsidR="00CE50EF">
        <w:t xml:space="preserve">del estrato </w:t>
      </w:r>
      <w:r w:rsidR="00F52665">
        <w:t xml:space="preserve">4 con el 12,9%, 25% en el estrato 5, y 37,5% en el 6 mientras que en ellos estratos bajos esta cercano a 0, y los peores resultados de A- están en los estratos bajos. </w:t>
      </w:r>
    </w:p>
    <w:p w14:paraId="5F903FD5" w14:textId="0741B0F2" w:rsidR="00F52665" w:rsidRDefault="00F52665" w:rsidP="006D5861">
      <w:pPr>
        <w:spacing w:line="240" w:lineRule="auto"/>
      </w:pPr>
      <w:r>
        <w:lastRenderedPageBreak/>
        <w:t xml:space="preserve">Es decir que a mayor estrato puntajes más alto y menor estrato puntajes más bajos. </w:t>
      </w:r>
    </w:p>
    <w:p w14:paraId="5F2A6DD3" w14:textId="77777777" w:rsidR="00051133" w:rsidRDefault="00051133" w:rsidP="006D5861">
      <w:pPr>
        <w:spacing w:after="200" w:line="240" w:lineRule="auto"/>
        <w:jc w:val="left"/>
        <w:rPr>
          <w:rFonts w:eastAsiaTheme="majorEastAsia" w:cstheme="majorBidi"/>
          <w:b/>
          <w:caps/>
          <w:szCs w:val="28"/>
        </w:rPr>
      </w:pPr>
    </w:p>
    <w:p w14:paraId="3F92CFC6" w14:textId="55E40368" w:rsidR="0002603C" w:rsidRDefault="0002603C" w:rsidP="00D16B67">
      <w:pPr>
        <w:spacing w:after="200" w:line="240" w:lineRule="auto"/>
        <w:jc w:val="left"/>
      </w:pPr>
      <w:r w:rsidRPr="004619F3">
        <w:rPr>
          <w:b/>
          <w:bCs/>
        </w:rPr>
        <w:t xml:space="preserve">Resultado </w:t>
      </w:r>
      <w:r>
        <w:rPr>
          <w:b/>
          <w:bCs/>
        </w:rPr>
        <w:t>17</w:t>
      </w:r>
      <w:r>
        <w:t xml:space="preserve">. Resultados en relación al puntaje según el número de personas que viven en el hogar. </w:t>
      </w:r>
    </w:p>
    <w:p w14:paraId="665BE451" w14:textId="7A345EB7" w:rsidR="00D16B67" w:rsidRDefault="0002603C" w:rsidP="006D5861">
      <w:pPr>
        <w:spacing w:line="240" w:lineRule="auto"/>
      </w:pPr>
      <w:r>
        <w:t>Tabla de resultados en porcentajes al resultado 1</w:t>
      </w:r>
      <w:r w:rsidR="00673DAB">
        <w:t>7</w:t>
      </w:r>
      <w:r>
        <w:t xml:space="preserve"> referente a los puntajes según el número de personas que viven en el hogar. </w:t>
      </w:r>
    </w:p>
    <w:p w14:paraId="7FB92FBE" w14:textId="0FA740F0" w:rsidR="00D16B67" w:rsidRPr="00D16B67" w:rsidRDefault="00D16B67" w:rsidP="00D16B67">
      <w:pPr>
        <w:pStyle w:val="Descripcin"/>
        <w:jc w:val="center"/>
        <w:rPr>
          <w:color w:val="auto"/>
          <w:sz w:val="24"/>
          <w:szCs w:val="24"/>
        </w:rPr>
      </w:pPr>
      <w:bookmarkStart w:id="169" w:name="_Toc151316145"/>
      <w:r w:rsidRPr="00D16B67">
        <w:rPr>
          <w:color w:val="auto"/>
          <w:sz w:val="24"/>
          <w:szCs w:val="24"/>
        </w:rPr>
        <w:t xml:space="preserve">Tabla </w:t>
      </w:r>
      <w:r w:rsidRPr="00D16B67">
        <w:rPr>
          <w:color w:val="auto"/>
          <w:sz w:val="24"/>
          <w:szCs w:val="24"/>
        </w:rPr>
        <w:fldChar w:fldCharType="begin"/>
      </w:r>
      <w:r w:rsidRPr="00D16B67">
        <w:rPr>
          <w:color w:val="auto"/>
          <w:sz w:val="24"/>
          <w:szCs w:val="24"/>
        </w:rPr>
        <w:instrText xml:space="preserve"> SEQ Tabla \* ARABIC </w:instrText>
      </w:r>
      <w:r w:rsidRPr="00D16B67">
        <w:rPr>
          <w:color w:val="auto"/>
          <w:sz w:val="24"/>
          <w:szCs w:val="24"/>
        </w:rPr>
        <w:fldChar w:fldCharType="separate"/>
      </w:r>
      <w:r>
        <w:rPr>
          <w:noProof/>
          <w:color w:val="auto"/>
          <w:sz w:val="24"/>
          <w:szCs w:val="24"/>
        </w:rPr>
        <w:t>27</w:t>
      </w:r>
      <w:r w:rsidRPr="00D16B67">
        <w:rPr>
          <w:color w:val="auto"/>
          <w:sz w:val="24"/>
          <w:szCs w:val="24"/>
        </w:rPr>
        <w:fldChar w:fldCharType="end"/>
      </w:r>
      <w:r w:rsidRPr="00D16B67">
        <w:rPr>
          <w:color w:val="auto"/>
          <w:sz w:val="24"/>
          <w:szCs w:val="24"/>
        </w:rPr>
        <w:t xml:space="preserve">. </w:t>
      </w:r>
      <w:r>
        <w:rPr>
          <w:color w:val="auto"/>
          <w:sz w:val="24"/>
          <w:szCs w:val="24"/>
        </w:rPr>
        <w:t>Porcentajes</w:t>
      </w:r>
      <w:r w:rsidRPr="00D16B67">
        <w:rPr>
          <w:color w:val="auto"/>
          <w:sz w:val="24"/>
          <w:szCs w:val="24"/>
        </w:rPr>
        <w:t xml:space="preserve"> según el número de personas que viven en el hogar</w:t>
      </w:r>
      <w:bookmarkEnd w:id="169"/>
    </w:p>
    <w:tbl>
      <w:tblPr>
        <w:tblStyle w:val="Tablaconcuadrcula"/>
        <w:tblW w:w="0" w:type="auto"/>
        <w:tblLook w:val="04A0" w:firstRow="1" w:lastRow="0" w:firstColumn="1" w:lastColumn="0" w:noHBand="0" w:noVBand="1"/>
      </w:tblPr>
      <w:tblGrid>
        <w:gridCol w:w="2166"/>
        <w:gridCol w:w="1508"/>
        <w:gridCol w:w="1599"/>
        <w:gridCol w:w="1599"/>
        <w:gridCol w:w="1691"/>
      </w:tblGrid>
      <w:tr w:rsidR="00CF4EFB" w:rsidRPr="00CF4EFB" w14:paraId="52414CE5" w14:textId="77777777" w:rsidTr="00CF4EFB">
        <w:trPr>
          <w:trHeight w:val="20"/>
        </w:trPr>
        <w:tc>
          <w:tcPr>
            <w:tcW w:w="0" w:type="auto"/>
            <w:shd w:val="clear" w:color="auto" w:fill="DAEEF3" w:themeFill="accent5" w:themeFillTint="33"/>
            <w:hideMark/>
          </w:tcPr>
          <w:p w14:paraId="7F0AC500"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Personas en el hogar</w:t>
            </w:r>
          </w:p>
        </w:tc>
        <w:tc>
          <w:tcPr>
            <w:tcW w:w="0" w:type="auto"/>
            <w:gridSpan w:val="4"/>
            <w:shd w:val="clear" w:color="auto" w:fill="DAEEF3" w:themeFill="accent5" w:themeFillTint="33"/>
            <w:hideMark/>
          </w:tcPr>
          <w:p w14:paraId="5C26A97F" w14:textId="2C19BF6C" w:rsidR="00CF4EFB" w:rsidRPr="00CF4EFB" w:rsidRDefault="00CF4EFB" w:rsidP="006D5861">
            <w:pPr>
              <w:spacing w:after="0" w:line="240" w:lineRule="auto"/>
              <w:jc w:val="center"/>
              <w:rPr>
                <w:rFonts w:asciiTheme="minorHAnsi" w:eastAsia="Times New Roman" w:hAnsiTheme="minorHAnsi" w:cstheme="minorHAnsi"/>
                <w:sz w:val="18"/>
                <w:szCs w:val="18"/>
                <w:lang w:eastAsia="es-CO"/>
              </w:rPr>
            </w:pPr>
            <w:r w:rsidRPr="00CF4EFB">
              <w:rPr>
                <w:rFonts w:asciiTheme="minorHAnsi" w:eastAsia="Times New Roman" w:hAnsiTheme="minorHAnsi" w:cstheme="minorHAnsi"/>
                <w:b/>
                <w:bCs/>
                <w:sz w:val="18"/>
                <w:szCs w:val="18"/>
                <w:lang w:eastAsia="es-CO"/>
              </w:rPr>
              <w:t>1</w:t>
            </w:r>
          </w:p>
        </w:tc>
      </w:tr>
      <w:tr w:rsidR="00CF4EFB" w:rsidRPr="00CF4EFB" w14:paraId="7E48F25C" w14:textId="77777777" w:rsidTr="00CF4EFB">
        <w:trPr>
          <w:trHeight w:val="20"/>
        </w:trPr>
        <w:tc>
          <w:tcPr>
            <w:tcW w:w="0" w:type="auto"/>
            <w:shd w:val="clear" w:color="auto" w:fill="DAEEF3" w:themeFill="accent5" w:themeFillTint="33"/>
            <w:hideMark/>
          </w:tcPr>
          <w:p w14:paraId="2E2FCC47" w14:textId="07005F58"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 xml:space="preserve">Rangos de puntuación </w:t>
            </w:r>
          </w:p>
        </w:tc>
        <w:tc>
          <w:tcPr>
            <w:tcW w:w="0" w:type="auto"/>
            <w:shd w:val="clear" w:color="auto" w:fill="DAEEF3" w:themeFill="accent5" w:themeFillTint="33"/>
            <w:hideMark/>
          </w:tcPr>
          <w:p w14:paraId="63104D06"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3F6DCCC1"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3B31190D"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7E28CCE2"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76 a 100</w:t>
            </w:r>
          </w:p>
        </w:tc>
      </w:tr>
      <w:tr w:rsidR="00CF4EFB" w:rsidRPr="00CF4EFB" w14:paraId="1082E47A" w14:textId="77777777" w:rsidTr="00CF4EFB">
        <w:trPr>
          <w:trHeight w:val="20"/>
        </w:trPr>
        <w:tc>
          <w:tcPr>
            <w:tcW w:w="0" w:type="auto"/>
            <w:hideMark/>
          </w:tcPr>
          <w:p w14:paraId="4F86A1CA"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matemáticas</w:t>
            </w:r>
          </w:p>
        </w:tc>
        <w:tc>
          <w:tcPr>
            <w:tcW w:w="0" w:type="auto"/>
            <w:hideMark/>
          </w:tcPr>
          <w:p w14:paraId="0A57975C"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3,23%</w:t>
            </w:r>
          </w:p>
        </w:tc>
        <w:tc>
          <w:tcPr>
            <w:tcW w:w="0" w:type="auto"/>
            <w:hideMark/>
          </w:tcPr>
          <w:p w14:paraId="574863C4"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64,52%</w:t>
            </w:r>
          </w:p>
        </w:tc>
        <w:tc>
          <w:tcPr>
            <w:tcW w:w="0" w:type="auto"/>
            <w:hideMark/>
          </w:tcPr>
          <w:p w14:paraId="13ED45F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32,26%</w:t>
            </w:r>
          </w:p>
        </w:tc>
        <w:tc>
          <w:tcPr>
            <w:tcW w:w="0" w:type="auto"/>
            <w:hideMark/>
          </w:tcPr>
          <w:p w14:paraId="4F6FD67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r>
      <w:tr w:rsidR="00CF4EFB" w:rsidRPr="00CF4EFB" w14:paraId="2176FBB9" w14:textId="77777777" w:rsidTr="00CF4EFB">
        <w:trPr>
          <w:trHeight w:val="20"/>
        </w:trPr>
        <w:tc>
          <w:tcPr>
            <w:tcW w:w="0" w:type="auto"/>
            <w:hideMark/>
          </w:tcPr>
          <w:p w14:paraId="0883E8FA"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lectura crítica</w:t>
            </w:r>
          </w:p>
        </w:tc>
        <w:tc>
          <w:tcPr>
            <w:tcW w:w="0" w:type="auto"/>
            <w:hideMark/>
          </w:tcPr>
          <w:p w14:paraId="2464EEB7"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35,48%</w:t>
            </w:r>
          </w:p>
        </w:tc>
        <w:tc>
          <w:tcPr>
            <w:tcW w:w="0" w:type="auto"/>
            <w:hideMark/>
          </w:tcPr>
          <w:p w14:paraId="1ADCF56E"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35,48%</w:t>
            </w:r>
          </w:p>
        </w:tc>
        <w:tc>
          <w:tcPr>
            <w:tcW w:w="0" w:type="auto"/>
            <w:hideMark/>
          </w:tcPr>
          <w:p w14:paraId="5073234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29,03%</w:t>
            </w:r>
          </w:p>
        </w:tc>
        <w:tc>
          <w:tcPr>
            <w:tcW w:w="0" w:type="auto"/>
            <w:hideMark/>
          </w:tcPr>
          <w:p w14:paraId="5D1C4B06"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r>
      <w:tr w:rsidR="00CF4EFB" w:rsidRPr="00CF4EFB" w14:paraId="2FB8FA1E" w14:textId="77777777" w:rsidTr="00CF4EFB">
        <w:trPr>
          <w:trHeight w:val="20"/>
        </w:trPr>
        <w:tc>
          <w:tcPr>
            <w:tcW w:w="0" w:type="auto"/>
            <w:hideMark/>
          </w:tcPr>
          <w:p w14:paraId="6CA3BA2D"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sociales</w:t>
            </w:r>
          </w:p>
        </w:tc>
        <w:tc>
          <w:tcPr>
            <w:tcW w:w="0" w:type="auto"/>
            <w:hideMark/>
          </w:tcPr>
          <w:p w14:paraId="0A93606B"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c>
          <w:tcPr>
            <w:tcW w:w="0" w:type="auto"/>
            <w:hideMark/>
          </w:tcPr>
          <w:p w14:paraId="74FA492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41,94%</w:t>
            </w:r>
          </w:p>
        </w:tc>
        <w:tc>
          <w:tcPr>
            <w:tcW w:w="0" w:type="auto"/>
            <w:hideMark/>
          </w:tcPr>
          <w:p w14:paraId="3D392272"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22,58%</w:t>
            </w:r>
          </w:p>
        </w:tc>
        <w:tc>
          <w:tcPr>
            <w:tcW w:w="0" w:type="auto"/>
            <w:hideMark/>
          </w:tcPr>
          <w:p w14:paraId="04FE6D6F"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35,48%</w:t>
            </w:r>
          </w:p>
        </w:tc>
      </w:tr>
      <w:tr w:rsidR="00CF4EFB" w:rsidRPr="00CF4EFB" w14:paraId="0F3C74E4" w14:textId="77777777" w:rsidTr="00CF4EFB">
        <w:trPr>
          <w:trHeight w:val="20"/>
        </w:trPr>
        <w:tc>
          <w:tcPr>
            <w:tcW w:w="0" w:type="auto"/>
            <w:hideMark/>
          </w:tcPr>
          <w:p w14:paraId="66600C9D"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ciencias naturales</w:t>
            </w:r>
          </w:p>
        </w:tc>
        <w:tc>
          <w:tcPr>
            <w:tcW w:w="0" w:type="auto"/>
            <w:hideMark/>
          </w:tcPr>
          <w:p w14:paraId="5F62C7C7"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35,48%</w:t>
            </w:r>
          </w:p>
        </w:tc>
        <w:tc>
          <w:tcPr>
            <w:tcW w:w="0" w:type="auto"/>
            <w:hideMark/>
          </w:tcPr>
          <w:p w14:paraId="1CA74197"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41,94%</w:t>
            </w:r>
          </w:p>
        </w:tc>
        <w:tc>
          <w:tcPr>
            <w:tcW w:w="0" w:type="auto"/>
            <w:hideMark/>
          </w:tcPr>
          <w:p w14:paraId="31E676D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22,58%</w:t>
            </w:r>
          </w:p>
        </w:tc>
        <w:tc>
          <w:tcPr>
            <w:tcW w:w="0" w:type="auto"/>
            <w:hideMark/>
          </w:tcPr>
          <w:p w14:paraId="6E2B53D8"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r>
      <w:tr w:rsidR="00CF4EFB" w:rsidRPr="00CF4EFB" w14:paraId="394A153E" w14:textId="77777777" w:rsidTr="00CF4EFB">
        <w:trPr>
          <w:trHeight w:val="20"/>
        </w:trPr>
        <w:tc>
          <w:tcPr>
            <w:tcW w:w="0" w:type="auto"/>
            <w:shd w:val="clear" w:color="auto" w:fill="DAEEF3" w:themeFill="accent5" w:themeFillTint="33"/>
            <w:hideMark/>
          </w:tcPr>
          <w:p w14:paraId="1D5D0634"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Personas en el hogar</w:t>
            </w:r>
          </w:p>
        </w:tc>
        <w:tc>
          <w:tcPr>
            <w:tcW w:w="0" w:type="auto"/>
            <w:gridSpan w:val="4"/>
            <w:shd w:val="clear" w:color="auto" w:fill="DAEEF3" w:themeFill="accent5" w:themeFillTint="33"/>
            <w:hideMark/>
          </w:tcPr>
          <w:p w14:paraId="26AF973F" w14:textId="5C0C2972" w:rsidR="00CF4EFB" w:rsidRPr="00CF4EFB" w:rsidRDefault="00CF4EFB" w:rsidP="006D5861">
            <w:pPr>
              <w:spacing w:after="0" w:line="240" w:lineRule="auto"/>
              <w:jc w:val="center"/>
              <w:rPr>
                <w:rFonts w:asciiTheme="minorHAnsi" w:eastAsia="Times New Roman" w:hAnsiTheme="minorHAnsi" w:cstheme="minorHAnsi"/>
                <w:sz w:val="18"/>
                <w:szCs w:val="18"/>
                <w:lang w:eastAsia="es-CO"/>
              </w:rPr>
            </w:pPr>
            <w:r w:rsidRPr="00CF4EFB">
              <w:rPr>
                <w:rFonts w:asciiTheme="minorHAnsi" w:eastAsia="Times New Roman" w:hAnsiTheme="minorHAnsi" w:cstheme="minorHAnsi"/>
                <w:b/>
                <w:bCs/>
                <w:sz w:val="18"/>
                <w:szCs w:val="18"/>
                <w:lang w:eastAsia="es-CO"/>
              </w:rPr>
              <w:t>2</w:t>
            </w:r>
          </w:p>
        </w:tc>
      </w:tr>
      <w:tr w:rsidR="00CF4EFB" w:rsidRPr="00CF4EFB" w14:paraId="68CF3A9F" w14:textId="77777777" w:rsidTr="00CF4EFB">
        <w:trPr>
          <w:trHeight w:val="20"/>
        </w:trPr>
        <w:tc>
          <w:tcPr>
            <w:tcW w:w="0" w:type="auto"/>
            <w:shd w:val="clear" w:color="auto" w:fill="DAEEF3" w:themeFill="accent5" w:themeFillTint="33"/>
            <w:hideMark/>
          </w:tcPr>
          <w:p w14:paraId="6A1DBEB1" w14:textId="2AD1A562"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 xml:space="preserve">Rangos de puntuación </w:t>
            </w:r>
          </w:p>
        </w:tc>
        <w:tc>
          <w:tcPr>
            <w:tcW w:w="0" w:type="auto"/>
            <w:shd w:val="clear" w:color="auto" w:fill="DAEEF3" w:themeFill="accent5" w:themeFillTint="33"/>
            <w:hideMark/>
          </w:tcPr>
          <w:p w14:paraId="0D11DC60"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0E84B56F"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3955FE61"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096452F5"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76 a 100</w:t>
            </w:r>
          </w:p>
        </w:tc>
      </w:tr>
      <w:tr w:rsidR="00CF4EFB" w:rsidRPr="00CF4EFB" w14:paraId="34FBB89B" w14:textId="77777777" w:rsidTr="00CF4EFB">
        <w:trPr>
          <w:trHeight w:val="20"/>
        </w:trPr>
        <w:tc>
          <w:tcPr>
            <w:tcW w:w="0" w:type="auto"/>
            <w:hideMark/>
          </w:tcPr>
          <w:p w14:paraId="7108D9BF"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matemáticas</w:t>
            </w:r>
          </w:p>
        </w:tc>
        <w:tc>
          <w:tcPr>
            <w:tcW w:w="0" w:type="auto"/>
            <w:hideMark/>
          </w:tcPr>
          <w:p w14:paraId="0403805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1,65%</w:t>
            </w:r>
          </w:p>
        </w:tc>
        <w:tc>
          <w:tcPr>
            <w:tcW w:w="0" w:type="auto"/>
            <w:hideMark/>
          </w:tcPr>
          <w:p w14:paraId="68D25F04"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55,37%</w:t>
            </w:r>
          </w:p>
        </w:tc>
        <w:tc>
          <w:tcPr>
            <w:tcW w:w="0" w:type="auto"/>
            <w:hideMark/>
          </w:tcPr>
          <w:p w14:paraId="6D2E437A"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41,32%</w:t>
            </w:r>
          </w:p>
        </w:tc>
        <w:tc>
          <w:tcPr>
            <w:tcW w:w="0" w:type="auto"/>
            <w:hideMark/>
          </w:tcPr>
          <w:p w14:paraId="730F8204"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1,65%</w:t>
            </w:r>
          </w:p>
        </w:tc>
      </w:tr>
      <w:tr w:rsidR="00CF4EFB" w:rsidRPr="00CF4EFB" w14:paraId="58866C17" w14:textId="77777777" w:rsidTr="00CF4EFB">
        <w:trPr>
          <w:trHeight w:val="20"/>
        </w:trPr>
        <w:tc>
          <w:tcPr>
            <w:tcW w:w="0" w:type="auto"/>
            <w:hideMark/>
          </w:tcPr>
          <w:p w14:paraId="37E5F48A"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lectura crítica</w:t>
            </w:r>
          </w:p>
        </w:tc>
        <w:tc>
          <w:tcPr>
            <w:tcW w:w="0" w:type="auto"/>
            <w:hideMark/>
          </w:tcPr>
          <w:p w14:paraId="6ADD9F0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35,27%</w:t>
            </w:r>
          </w:p>
        </w:tc>
        <w:tc>
          <w:tcPr>
            <w:tcW w:w="0" w:type="auto"/>
            <w:hideMark/>
          </w:tcPr>
          <w:p w14:paraId="4B34C1C8"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29,05%</w:t>
            </w:r>
          </w:p>
        </w:tc>
        <w:tc>
          <w:tcPr>
            <w:tcW w:w="0" w:type="auto"/>
            <w:hideMark/>
          </w:tcPr>
          <w:p w14:paraId="51CE57C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35,27%</w:t>
            </w:r>
          </w:p>
        </w:tc>
        <w:tc>
          <w:tcPr>
            <w:tcW w:w="0" w:type="auto"/>
            <w:hideMark/>
          </w:tcPr>
          <w:p w14:paraId="6C857FD8"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0,41%</w:t>
            </w:r>
          </w:p>
        </w:tc>
      </w:tr>
      <w:tr w:rsidR="00CF4EFB" w:rsidRPr="00CF4EFB" w14:paraId="4B3A2195" w14:textId="77777777" w:rsidTr="00CF4EFB">
        <w:trPr>
          <w:trHeight w:val="20"/>
        </w:trPr>
        <w:tc>
          <w:tcPr>
            <w:tcW w:w="0" w:type="auto"/>
            <w:hideMark/>
          </w:tcPr>
          <w:p w14:paraId="37ED9A7A"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sociales</w:t>
            </w:r>
          </w:p>
        </w:tc>
        <w:tc>
          <w:tcPr>
            <w:tcW w:w="0" w:type="auto"/>
            <w:hideMark/>
          </w:tcPr>
          <w:p w14:paraId="3E2A660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0,41%</w:t>
            </w:r>
          </w:p>
        </w:tc>
        <w:tc>
          <w:tcPr>
            <w:tcW w:w="0" w:type="auto"/>
            <w:hideMark/>
          </w:tcPr>
          <w:p w14:paraId="59BB8877"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36,10%</w:t>
            </w:r>
          </w:p>
        </w:tc>
        <w:tc>
          <w:tcPr>
            <w:tcW w:w="0" w:type="auto"/>
            <w:hideMark/>
          </w:tcPr>
          <w:p w14:paraId="636A587C"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27,39%</w:t>
            </w:r>
          </w:p>
        </w:tc>
        <w:tc>
          <w:tcPr>
            <w:tcW w:w="0" w:type="auto"/>
            <w:hideMark/>
          </w:tcPr>
          <w:p w14:paraId="5BB5097F"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36,10%</w:t>
            </w:r>
          </w:p>
        </w:tc>
      </w:tr>
      <w:tr w:rsidR="00CF4EFB" w:rsidRPr="00CF4EFB" w14:paraId="1900FB9F" w14:textId="77777777" w:rsidTr="00CF4EFB">
        <w:trPr>
          <w:trHeight w:val="20"/>
        </w:trPr>
        <w:tc>
          <w:tcPr>
            <w:tcW w:w="0" w:type="auto"/>
            <w:hideMark/>
          </w:tcPr>
          <w:p w14:paraId="102736CF"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ciencias naturales</w:t>
            </w:r>
          </w:p>
        </w:tc>
        <w:tc>
          <w:tcPr>
            <w:tcW w:w="0" w:type="auto"/>
            <w:hideMark/>
          </w:tcPr>
          <w:p w14:paraId="5404527B"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35,54%</w:t>
            </w:r>
          </w:p>
        </w:tc>
        <w:tc>
          <w:tcPr>
            <w:tcW w:w="0" w:type="auto"/>
            <w:hideMark/>
          </w:tcPr>
          <w:p w14:paraId="70DA27D0"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34,71%</w:t>
            </w:r>
          </w:p>
        </w:tc>
        <w:tc>
          <w:tcPr>
            <w:tcW w:w="0" w:type="auto"/>
            <w:hideMark/>
          </w:tcPr>
          <w:p w14:paraId="4B15F5A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29,34%</w:t>
            </w:r>
          </w:p>
        </w:tc>
        <w:tc>
          <w:tcPr>
            <w:tcW w:w="0" w:type="auto"/>
            <w:hideMark/>
          </w:tcPr>
          <w:p w14:paraId="2D5B0CA6"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0,41%</w:t>
            </w:r>
          </w:p>
        </w:tc>
      </w:tr>
      <w:tr w:rsidR="00CF4EFB" w:rsidRPr="00CF4EFB" w14:paraId="4782ED47" w14:textId="77777777" w:rsidTr="00CF4EFB">
        <w:trPr>
          <w:trHeight w:val="20"/>
        </w:trPr>
        <w:tc>
          <w:tcPr>
            <w:tcW w:w="0" w:type="auto"/>
            <w:shd w:val="clear" w:color="auto" w:fill="DAEEF3" w:themeFill="accent5" w:themeFillTint="33"/>
            <w:hideMark/>
          </w:tcPr>
          <w:p w14:paraId="55C1C8E5"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Personas en el hogar</w:t>
            </w:r>
          </w:p>
        </w:tc>
        <w:tc>
          <w:tcPr>
            <w:tcW w:w="0" w:type="auto"/>
            <w:gridSpan w:val="4"/>
            <w:shd w:val="clear" w:color="auto" w:fill="DAEEF3" w:themeFill="accent5" w:themeFillTint="33"/>
            <w:hideMark/>
          </w:tcPr>
          <w:p w14:paraId="0A144AB6" w14:textId="6C08CA8B" w:rsidR="00CF4EFB" w:rsidRPr="00CF4EFB" w:rsidRDefault="00CF4EFB" w:rsidP="006D5861">
            <w:pPr>
              <w:spacing w:after="0" w:line="240" w:lineRule="auto"/>
              <w:jc w:val="center"/>
              <w:rPr>
                <w:rFonts w:asciiTheme="minorHAnsi" w:eastAsia="Times New Roman" w:hAnsiTheme="minorHAnsi" w:cstheme="minorHAnsi"/>
                <w:sz w:val="18"/>
                <w:szCs w:val="18"/>
                <w:lang w:eastAsia="es-CO"/>
              </w:rPr>
            </w:pPr>
            <w:r w:rsidRPr="00CF4EFB">
              <w:rPr>
                <w:rFonts w:asciiTheme="minorHAnsi" w:eastAsia="Times New Roman" w:hAnsiTheme="minorHAnsi" w:cstheme="minorHAnsi"/>
                <w:b/>
                <w:bCs/>
                <w:sz w:val="18"/>
                <w:szCs w:val="18"/>
                <w:lang w:eastAsia="es-CO"/>
              </w:rPr>
              <w:t>3</w:t>
            </w:r>
          </w:p>
        </w:tc>
      </w:tr>
      <w:tr w:rsidR="00CF4EFB" w:rsidRPr="00CF4EFB" w14:paraId="282FB916" w14:textId="77777777" w:rsidTr="00CF4EFB">
        <w:trPr>
          <w:trHeight w:val="20"/>
        </w:trPr>
        <w:tc>
          <w:tcPr>
            <w:tcW w:w="0" w:type="auto"/>
            <w:shd w:val="clear" w:color="auto" w:fill="DAEEF3" w:themeFill="accent5" w:themeFillTint="33"/>
            <w:hideMark/>
          </w:tcPr>
          <w:p w14:paraId="04D58960" w14:textId="6F896FB0"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 xml:space="preserve">Rangos de puntuación </w:t>
            </w:r>
          </w:p>
        </w:tc>
        <w:tc>
          <w:tcPr>
            <w:tcW w:w="0" w:type="auto"/>
            <w:shd w:val="clear" w:color="auto" w:fill="DAEEF3" w:themeFill="accent5" w:themeFillTint="33"/>
            <w:hideMark/>
          </w:tcPr>
          <w:p w14:paraId="43CA48E0"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271F1E8B"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061AF74F"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15599181"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76 a 100</w:t>
            </w:r>
          </w:p>
        </w:tc>
      </w:tr>
      <w:tr w:rsidR="00CF4EFB" w:rsidRPr="00CF4EFB" w14:paraId="47DD1032" w14:textId="77777777" w:rsidTr="00CF4EFB">
        <w:trPr>
          <w:trHeight w:val="20"/>
        </w:trPr>
        <w:tc>
          <w:tcPr>
            <w:tcW w:w="0" w:type="auto"/>
            <w:hideMark/>
          </w:tcPr>
          <w:p w14:paraId="49DC55D0"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matemáticas</w:t>
            </w:r>
          </w:p>
        </w:tc>
        <w:tc>
          <w:tcPr>
            <w:tcW w:w="0" w:type="auto"/>
            <w:hideMark/>
          </w:tcPr>
          <w:p w14:paraId="6B076C2C"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1,45%</w:t>
            </w:r>
          </w:p>
        </w:tc>
        <w:tc>
          <w:tcPr>
            <w:tcW w:w="0" w:type="auto"/>
            <w:hideMark/>
          </w:tcPr>
          <w:p w14:paraId="7012F576"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50,91%</w:t>
            </w:r>
          </w:p>
        </w:tc>
        <w:tc>
          <w:tcPr>
            <w:tcW w:w="0" w:type="auto"/>
            <w:hideMark/>
          </w:tcPr>
          <w:p w14:paraId="4B711A2E"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45,45%</w:t>
            </w:r>
          </w:p>
        </w:tc>
        <w:tc>
          <w:tcPr>
            <w:tcW w:w="0" w:type="auto"/>
            <w:hideMark/>
          </w:tcPr>
          <w:p w14:paraId="0292769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2,18%</w:t>
            </w:r>
          </w:p>
        </w:tc>
      </w:tr>
      <w:tr w:rsidR="00CF4EFB" w:rsidRPr="00CF4EFB" w14:paraId="619984E8" w14:textId="77777777" w:rsidTr="00CF4EFB">
        <w:trPr>
          <w:trHeight w:val="20"/>
        </w:trPr>
        <w:tc>
          <w:tcPr>
            <w:tcW w:w="0" w:type="auto"/>
            <w:hideMark/>
          </w:tcPr>
          <w:p w14:paraId="06C3199F"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lectura crítica</w:t>
            </w:r>
          </w:p>
        </w:tc>
        <w:tc>
          <w:tcPr>
            <w:tcW w:w="0" w:type="auto"/>
            <w:hideMark/>
          </w:tcPr>
          <w:p w14:paraId="3945A11F"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36,73%</w:t>
            </w:r>
          </w:p>
        </w:tc>
        <w:tc>
          <w:tcPr>
            <w:tcW w:w="0" w:type="auto"/>
            <w:hideMark/>
          </w:tcPr>
          <w:p w14:paraId="0946D22E"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25,82%</w:t>
            </w:r>
          </w:p>
        </w:tc>
        <w:tc>
          <w:tcPr>
            <w:tcW w:w="0" w:type="auto"/>
            <w:hideMark/>
          </w:tcPr>
          <w:p w14:paraId="18EB82AC"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36,73%</w:t>
            </w:r>
          </w:p>
        </w:tc>
        <w:tc>
          <w:tcPr>
            <w:tcW w:w="0" w:type="auto"/>
            <w:hideMark/>
          </w:tcPr>
          <w:p w14:paraId="1F858DB1"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0,73%</w:t>
            </w:r>
          </w:p>
        </w:tc>
      </w:tr>
      <w:tr w:rsidR="00CF4EFB" w:rsidRPr="00CF4EFB" w14:paraId="3DB12830" w14:textId="77777777" w:rsidTr="00CF4EFB">
        <w:trPr>
          <w:trHeight w:val="20"/>
        </w:trPr>
        <w:tc>
          <w:tcPr>
            <w:tcW w:w="0" w:type="auto"/>
            <w:hideMark/>
          </w:tcPr>
          <w:p w14:paraId="598CAEAB"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sociales</w:t>
            </w:r>
          </w:p>
        </w:tc>
        <w:tc>
          <w:tcPr>
            <w:tcW w:w="0" w:type="auto"/>
            <w:hideMark/>
          </w:tcPr>
          <w:p w14:paraId="3434AB76"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0,36%</w:t>
            </w:r>
          </w:p>
        </w:tc>
        <w:tc>
          <w:tcPr>
            <w:tcW w:w="0" w:type="auto"/>
            <w:hideMark/>
          </w:tcPr>
          <w:p w14:paraId="7011930E"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32,48%</w:t>
            </w:r>
          </w:p>
        </w:tc>
        <w:tc>
          <w:tcPr>
            <w:tcW w:w="0" w:type="auto"/>
            <w:hideMark/>
          </w:tcPr>
          <w:p w14:paraId="506416C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29,56%</w:t>
            </w:r>
          </w:p>
        </w:tc>
        <w:tc>
          <w:tcPr>
            <w:tcW w:w="0" w:type="auto"/>
            <w:hideMark/>
          </w:tcPr>
          <w:p w14:paraId="5EC81A98"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37,59%</w:t>
            </w:r>
          </w:p>
        </w:tc>
      </w:tr>
      <w:tr w:rsidR="00CF4EFB" w:rsidRPr="00CF4EFB" w14:paraId="1502CEF0" w14:textId="77777777" w:rsidTr="00CF4EFB">
        <w:trPr>
          <w:trHeight w:val="20"/>
        </w:trPr>
        <w:tc>
          <w:tcPr>
            <w:tcW w:w="0" w:type="auto"/>
            <w:hideMark/>
          </w:tcPr>
          <w:p w14:paraId="505F93A7"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ciencias naturales</w:t>
            </w:r>
          </w:p>
        </w:tc>
        <w:tc>
          <w:tcPr>
            <w:tcW w:w="0" w:type="auto"/>
            <w:hideMark/>
          </w:tcPr>
          <w:p w14:paraId="5B1D2526"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36,73%</w:t>
            </w:r>
          </w:p>
        </w:tc>
        <w:tc>
          <w:tcPr>
            <w:tcW w:w="0" w:type="auto"/>
            <w:hideMark/>
          </w:tcPr>
          <w:p w14:paraId="5DD073EB"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30,91%</w:t>
            </w:r>
          </w:p>
        </w:tc>
        <w:tc>
          <w:tcPr>
            <w:tcW w:w="0" w:type="auto"/>
            <w:hideMark/>
          </w:tcPr>
          <w:p w14:paraId="7A968AC8"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31,64%</w:t>
            </w:r>
          </w:p>
        </w:tc>
        <w:tc>
          <w:tcPr>
            <w:tcW w:w="0" w:type="auto"/>
            <w:hideMark/>
          </w:tcPr>
          <w:p w14:paraId="3663280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0,73%</w:t>
            </w:r>
          </w:p>
        </w:tc>
      </w:tr>
      <w:tr w:rsidR="00CF4EFB" w:rsidRPr="00CF4EFB" w14:paraId="7441D1BC" w14:textId="77777777" w:rsidTr="00CF4EFB">
        <w:trPr>
          <w:trHeight w:val="20"/>
        </w:trPr>
        <w:tc>
          <w:tcPr>
            <w:tcW w:w="0" w:type="auto"/>
            <w:shd w:val="clear" w:color="auto" w:fill="DAEEF3" w:themeFill="accent5" w:themeFillTint="33"/>
            <w:hideMark/>
          </w:tcPr>
          <w:p w14:paraId="27C98A7B"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Personas en el hogar</w:t>
            </w:r>
          </w:p>
        </w:tc>
        <w:tc>
          <w:tcPr>
            <w:tcW w:w="0" w:type="auto"/>
            <w:gridSpan w:val="4"/>
            <w:shd w:val="clear" w:color="auto" w:fill="DAEEF3" w:themeFill="accent5" w:themeFillTint="33"/>
            <w:hideMark/>
          </w:tcPr>
          <w:p w14:paraId="7D7B0A29" w14:textId="64012029" w:rsidR="00CF4EFB" w:rsidRPr="00CF4EFB" w:rsidRDefault="00CF4EFB" w:rsidP="006D5861">
            <w:pPr>
              <w:spacing w:after="0" w:line="240" w:lineRule="auto"/>
              <w:jc w:val="center"/>
              <w:rPr>
                <w:rFonts w:asciiTheme="minorHAnsi" w:eastAsia="Times New Roman" w:hAnsiTheme="minorHAnsi" w:cstheme="minorHAnsi"/>
                <w:sz w:val="18"/>
                <w:szCs w:val="18"/>
                <w:lang w:eastAsia="es-CO"/>
              </w:rPr>
            </w:pPr>
            <w:r w:rsidRPr="00CF4EFB">
              <w:rPr>
                <w:rFonts w:asciiTheme="minorHAnsi" w:eastAsia="Times New Roman" w:hAnsiTheme="minorHAnsi" w:cstheme="minorHAnsi"/>
                <w:b/>
                <w:bCs/>
                <w:sz w:val="18"/>
                <w:szCs w:val="18"/>
                <w:lang w:eastAsia="es-CO"/>
              </w:rPr>
              <w:t>4</w:t>
            </w:r>
          </w:p>
        </w:tc>
      </w:tr>
      <w:tr w:rsidR="00CF4EFB" w:rsidRPr="00CF4EFB" w14:paraId="45A9A57F" w14:textId="77777777" w:rsidTr="00CF4EFB">
        <w:trPr>
          <w:trHeight w:val="20"/>
        </w:trPr>
        <w:tc>
          <w:tcPr>
            <w:tcW w:w="0" w:type="auto"/>
            <w:shd w:val="clear" w:color="auto" w:fill="DAEEF3" w:themeFill="accent5" w:themeFillTint="33"/>
            <w:hideMark/>
          </w:tcPr>
          <w:p w14:paraId="1C180978" w14:textId="0D26ED20"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 xml:space="preserve">Rangos de puntuación </w:t>
            </w:r>
          </w:p>
        </w:tc>
        <w:tc>
          <w:tcPr>
            <w:tcW w:w="0" w:type="auto"/>
            <w:shd w:val="clear" w:color="auto" w:fill="DAEEF3" w:themeFill="accent5" w:themeFillTint="33"/>
            <w:hideMark/>
          </w:tcPr>
          <w:p w14:paraId="678D1999"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688A79E5"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13C2F785"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0C26C03D"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76 a 100</w:t>
            </w:r>
          </w:p>
        </w:tc>
      </w:tr>
      <w:tr w:rsidR="00CF4EFB" w:rsidRPr="00CF4EFB" w14:paraId="0B38AA9C" w14:textId="77777777" w:rsidTr="00CF4EFB">
        <w:trPr>
          <w:trHeight w:val="20"/>
        </w:trPr>
        <w:tc>
          <w:tcPr>
            <w:tcW w:w="0" w:type="auto"/>
            <w:hideMark/>
          </w:tcPr>
          <w:p w14:paraId="183EE1F7"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matemáticas</w:t>
            </w:r>
          </w:p>
        </w:tc>
        <w:tc>
          <w:tcPr>
            <w:tcW w:w="0" w:type="auto"/>
            <w:hideMark/>
          </w:tcPr>
          <w:p w14:paraId="13E7530A"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1,11%</w:t>
            </w:r>
          </w:p>
        </w:tc>
        <w:tc>
          <w:tcPr>
            <w:tcW w:w="0" w:type="auto"/>
            <w:hideMark/>
          </w:tcPr>
          <w:p w14:paraId="624523BC"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53,33%</w:t>
            </w:r>
          </w:p>
        </w:tc>
        <w:tc>
          <w:tcPr>
            <w:tcW w:w="0" w:type="auto"/>
            <w:hideMark/>
          </w:tcPr>
          <w:p w14:paraId="6571BA88"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43,33%</w:t>
            </w:r>
          </w:p>
        </w:tc>
        <w:tc>
          <w:tcPr>
            <w:tcW w:w="0" w:type="auto"/>
            <w:hideMark/>
          </w:tcPr>
          <w:p w14:paraId="4C0587D4"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2,22%</w:t>
            </w:r>
          </w:p>
        </w:tc>
      </w:tr>
      <w:tr w:rsidR="00CF4EFB" w:rsidRPr="00CF4EFB" w14:paraId="45969E2D" w14:textId="77777777" w:rsidTr="00CF4EFB">
        <w:trPr>
          <w:trHeight w:val="20"/>
        </w:trPr>
        <w:tc>
          <w:tcPr>
            <w:tcW w:w="0" w:type="auto"/>
            <w:hideMark/>
          </w:tcPr>
          <w:p w14:paraId="17F5C6F1"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lectura crítica</w:t>
            </w:r>
          </w:p>
        </w:tc>
        <w:tc>
          <w:tcPr>
            <w:tcW w:w="0" w:type="auto"/>
            <w:hideMark/>
          </w:tcPr>
          <w:p w14:paraId="0916812F"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37,36%</w:t>
            </w:r>
          </w:p>
        </w:tc>
        <w:tc>
          <w:tcPr>
            <w:tcW w:w="0" w:type="auto"/>
            <w:hideMark/>
          </w:tcPr>
          <w:p w14:paraId="5FF4102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27,47%</w:t>
            </w:r>
          </w:p>
        </w:tc>
        <w:tc>
          <w:tcPr>
            <w:tcW w:w="0" w:type="auto"/>
            <w:hideMark/>
          </w:tcPr>
          <w:p w14:paraId="51C25922"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34,07%</w:t>
            </w:r>
          </w:p>
        </w:tc>
        <w:tc>
          <w:tcPr>
            <w:tcW w:w="0" w:type="auto"/>
            <w:hideMark/>
          </w:tcPr>
          <w:p w14:paraId="2F2550B9"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1,10%</w:t>
            </w:r>
          </w:p>
        </w:tc>
      </w:tr>
      <w:tr w:rsidR="00CF4EFB" w:rsidRPr="00CF4EFB" w14:paraId="5A6922C6" w14:textId="77777777" w:rsidTr="00CF4EFB">
        <w:trPr>
          <w:trHeight w:val="20"/>
        </w:trPr>
        <w:tc>
          <w:tcPr>
            <w:tcW w:w="0" w:type="auto"/>
            <w:hideMark/>
          </w:tcPr>
          <w:p w14:paraId="3E3EFD70"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sociales</w:t>
            </w:r>
          </w:p>
        </w:tc>
        <w:tc>
          <w:tcPr>
            <w:tcW w:w="0" w:type="auto"/>
            <w:hideMark/>
          </w:tcPr>
          <w:p w14:paraId="64929082"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1,11%</w:t>
            </w:r>
          </w:p>
        </w:tc>
        <w:tc>
          <w:tcPr>
            <w:tcW w:w="0" w:type="auto"/>
            <w:hideMark/>
          </w:tcPr>
          <w:p w14:paraId="60FFAA1E"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33,33%</w:t>
            </w:r>
          </w:p>
        </w:tc>
        <w:tc>
          <w:tcPr>
            <w:tcW w:w="0" w:type="auto"/>
            <w:hideMark/>
          </w:tcPr>
          <w:p w14:paraId="4587B685"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26,67%</w:t>
            </w:r>
          </w:p>
        </w:tc>
        <w:tc>
          <w:tcPr>
            <w:tcW w:w="0" w:type="auto"/>
            <w:hideMark/>
          </w:tcPr>
          <w:p w14:paraId="64137B2C"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38,89%</w:t>
            </w:r>
          </w:p>
        </w:tc>
      </w:tr>
      <w:tr w:rsidR="00CF4EFB" w:rsidRPr="00CF4EFB" w14:paraId="326D48BD" w14:textId="77777777" w:rsidTr="00CF4EFB">
        <w:trPr>
          <w:trHeight w:val="20"/>
        </w:trPr>
        <w:tc>
          <w:tcPr>
            <w:tcW w:w="0" w:type="auto"/>
            <w:hideMark/>
          </w:tcPr>
          <w:p w14:paraId="0E67E3F8"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ciencias naturales</w:t>
            </w:r>
          </w:p>
        </w:tc>
        <w:tc>
          <w:tcPr>
            <w:tcW w:w="0" w:type="auto"/>
            <w:hideMark/>
          </w:tcPr>
          <w:p w14:paraId="29170DCE"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37,78%</w:t>
            </w:r>
          </w:p>
        </w:tc>
        <w:tc>
          <w:tcPr>
            <w:tcW w:w="0" w:type="auto"/>
            <w:hideMark/>
          </w:tcPr>
          <w:p w14:paraId="6F1F6D24"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32,22%</w:t>
            </w:r>
          </w:p>
        </w:tc>
        <w:tc>
          <w:tcPr>
            <w:tcW w:w="0" w:type="auto"/>
            <w:hideMark/>
          </w:tcPr>
          <w:p w14:paraId="7176E71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28,89%</w:t>
            </w:r>
          </w:p>
        </w:tc>
        <w:tc>
          <w:tcPr>
            <w:tcW w:w="0" w:type="auto"/>
            <w:hideMark/>
          </w:tcPr>
          <w:p w14:paraId="7EDE54EF"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1,11%</w:t>
            </w:r>
          </w:p>
        </w:tc>
      </w:tr>
      <w:tr w:rsidR="00CF4EFB" w:rsidRPr="00CF4EFB" w14:paraId="236A5336" w14:textId="77777777" w:rsidTr="00CF4EFB">
        <w:trPr>
          <w:trHeight w:val="20"/>
        </w:trPr>
        <w:tc>
          <w:tcPr>
            <w:tcW w:w="0" w:type="auto"/>
            <w:shd w:val="clear" w:color="auto" w:fill="DAEEF3" w:themeFill="accent5" w:themeFillTint="33"/>
            <w:hideMark/>
          </w:tcPr>
          <w:p w14:paraId="258C5480"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Personas en el hogar</w:t>
            </w:r>
          </w:p>
        </w:tc>
        <w:tc>
          <w:tcPr>
            <w:tcW w:w="0" w:type="auto"/>
            <w:gridSpan w:val="4"/>
            <w:shd w:val="clear" w:color="auto" w:fill="DAEEF3" w:themeFill="accent5" w:themeFillTint="33"/>
            <w:hideMark/>
          </w:tcPr>
          <w:p w14:paraId="574F9740" w14:textId="10AA43D7" w:rsidR="00CF4EFB" w:rsidRPr="00CF4EFB" w:rsidRDefault="00CF4EFB" w:rsidP="006D5861">
            <w:pPr>
              <w:spacing w:after="0" w:line="240" w:lineRule="auto"/>
              <w:jc w:val="center"/>
              <w:rPr>
                <w:rFonts w:asciiTheme="minorHAnsi" w:eastAsia="Times New Roman" w:hAnsiTheme="minorHAnsi" w:cstheme="minorHAnsi"/>
                <w:sz w:val="18"/>
                <w:szCs w:val="18"/>
                <w:lang w:eastAsia="es-CO"/>
              </w:rPr>
            </w:pPr>
            <w:r w:rsidRPr="00CF4EFB">
              <w:rPr>
                <w:rFonts w:asciiTheme="minorHAnsi" w:eastAsia="Times New Roman" w:hAnsiTheme="minorHAnsi" w:cstheme="minorHAnsi"/>
                <w:b/>
                <w:bCs/>
                <w:sz w:val="18"/>
                <w:szCs w:val="18"/>
                <w:lang w:eastAsia="es-CO"/>
              </w:rPr>
              <w:t>5</w:t>
            </w:r>
          </w:p>
        </w:tc>
      </w:tr>
      <w:tr w:rsidR="00CF4EFB" w:rsidRPr="00CF4EFB" w14:paraId="2D5947B9" w14:textId="77777777" w:rsidTr="00CF4EFB">
        <w:trPr>
          <w:trHeight w:val="20"/>
        </w:trPr>
        <w:tc>
          <w:tcPr>
            <w:tcW w:w="0" w:type="auto"/>
            <w:shd w:val="clear" w:color="auto" w:fill="DAEEF3" w:themeFill="accent5" w:themeFillTint="33"/>
            <w:hideMark/>
          </w:tcPr>
          <w:p w14:paraId="4106F3BE" w14:textId="40D57F99"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 xml:space="preserve">Rangos de puntuación </w:t>
            </w:r>
          </w:p>
        </w:tc>
        <w:tc>
          <w:tcPr>
            <w:tcW w:w="0" w:type="auto"/>
            <w:shd w:val="clear" w:color="auto" w:fill="DAEEF3" w:themeFill="accent5" w:themeFillTint="33"/>
            <w:hideMark/>
          </w:tcPr>
          <w:p w14:paraId="7AC99A87"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07AD753E"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19D6B794"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7ACD3438"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76 a 100</w:t>
            </w:r>
          </w:p>
        </w:tc>
      </w:tr>
      <w:tr w:rsidR="00CF4EFB" w:rsidRPr="00CF4EFB" w14:paraId="201E6205" w14:textId="77777777" w:rsidTr="00CF4EFB">
        <w:trPr>
          <w:trHeight w:val="20"/>
        </w:trPr>
        <w:tc>
          <w:tcPr>
            <w:tcW w:w="0" w:type="auto"/>
            <w:hideMark/>
          </w:tcPr>
          <w:p w14:paraId="552155F4"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matemáticas</w:t>
            </w:r>
          </w:p>
        </w:tc>
        <w:tc>
          <w:tcPr>
            <w:tcW w:w="0" w:type="auto"/>
            <w:hideMark/>
          </w:tcPr>
          <w:p w14:paraId="40FF9C0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c>
          <w:tcPr>
            <w:tcW w:w="0" w:type="auto"/>
            <w:hideMark/>
          </w:tcPr>
          <w:p w14:paraId="099B061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58,33%</w:t>
            </w:r>
          </w:p>
        </w:tc>
        <w:tc>
          <w:tcPr>
            <w:tcW w:w="0" w:type="auto"/>
            <w:hideMark/>
          </w:tcPr>
          <w:p w14:paraId="6FB67C10"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41,67%</w:t>
            </w:r>
          </w:p>
        </w:tc>
        <w:tc>
          <w:tcPr>
            <w:tcW w:w="0" w:type="auto"/>
            <w:hideMark/>
          </w:tcPr>
          <w:p w14:paraId="291EDD59"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r>
      <w:tr w:rsidR="00CF4EFB" w:rsidRPr="00CF4EFB" w14:paraId="67222078" w14:textId="77777777" w:rsidTr="00CF4EFB">
        <w:trPr>
          <w:trHeight w:val="20"/>
        </w:trPr>
        <w:tc>
          <w:tcPr>
            <w:tcW w:w="0" w:type="auto"/>
            <w:hideMark/>
          </w:tcPr>
          <w:p w14:paraId="48A3269E"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lectura crítica</w:t>
            </w:r>
          </w:p>
        </w:tc>
        <w:tc>
          <w:tcPr>
            <w:tcW w:w="0" w:type="auto"/>
            <w:hideMark/>
          </w:tcPr>
          <w:p w14:paraId="7751FA99"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37,50%</w:t>
            </w:r>
          </w:p>
        </w:tc>
        <w:tc>
          <w:tcPr>
            <w:tcW w:w="0" w:type="auto"/>
            <w:hideMark/>
          </w:tcPr>
          <w:p w14:paraId="0510ADE5"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29,17%</w:t>
            </w:r>
          </w:p>
        </w:tc>
        <w:tc>
          <w:tcPr>
            <w:tcW w:w="0" w:type="auto"/>
            <w:hideMark/>
          </w:tcPr>
          <w:p w14:paraId="51E32375"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33,33%</w:t>
            </w:r>
          </w:p>
        </w:tc>
        <w:tc>
          <w:tcPr>
            <w:tcW w:w="0" w:type="auto"/>
            <w:hideMark/>
          </w:tcPr>
          <w:p w14:paraId="11F10A3A"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r>
      <w:tr w:rsidR="00CF4EFB" w:rsidRPr="00CF4EFB" w14:paraId="148E3B41" w14:textId="77777777" w:rsidTr="00CF4EFB">
        <w:trPr>
          <w:trHeight w:val="20"/>
        </w:trPr>
        <w:tc>
          <w:tcPr>
            <w:tcW w:w="0" w:type="auto"/>
            <w:hideMark/>
          </w:tcPr>
          <w:p w14:paraId="23448DC9"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sociales</w:t>
            </w:r>
          </w:p>
        </w:tc>
        <w:tc>
          <w:tcPr>
            <w:tcW w:w="0" w:type="auto"/>
            <w:hideMark/>
          </w:tcPr>
          <w:p w14:paraId="30A110AB"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c>
          <w:tcPr>
            <w:tcW w:w="0" w:type="auto"/>
            <w:hideMark/>
          </w:tcPr>
          <w:p w14:paraId="343F215C"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37,50%</w:t>
            </w:r>
          </w:p>
        </w:tc>
        <w:tc>
          <w:tcPr>
            <w:tcW w:w="0" w:type="auto"/>
            <w:hideMark/>
          </w:tcPr>
          <w:p w14:paraId="28319886"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25,00%</w:t>
            </w:r>
          </w:p>
        </w:tc>
        <w:tc>
          <w:tcPr>
            <w:tcW w:w="0" w:type="auto"/>
            <w:hideMark/>
          </w:tcPr>
          <w:p w14:paraId="68580A41"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37,50%</w:t>
            </w:r>
          </w:p>
        </w:tc>
      </w:tr>
      <w:tr w:rsidR="00CF4EFB" w:rsidRPr="00CF4EFB" w14:paraId="7D37DD08" w14:textId="77777777" w:rsidTr="00CF4EFB">
        <w:trPr>
          <w:trHeight w:val="20"/>
        </w:trPr>
        <w:tc>
          <w:tcPr>
            <w:tcW w:w="0" w:type="auto"/>
            <w:shd w:val="clear" w:color="auto" w:fill="auto"/>
            <w:hideMark/>
          </w:tcPr>
          <w:p w14:paraId="2F83E5B6"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ciencias naturales</w:t>
            </w:r>
          </w:p>
        </w:tc>
        <w:tc>
          <w:tcPr>
            <w:tcW w:w="0" w:type="auto"/>
            <w:shd w:val="clear" w:color="auto" w:fill="auto"/>
            <w:hideMark/>
          </w:tcPr>
          <w:p w14:paraId="0923134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36,00%</w:t>
            </w:r>
          </w:p>
        </w:tc>
        <w:tc>
          <w:tcPr>
            <w:tcW w:w="0" w:type="auto"/>
            <w:shd w:val="clear" w:color="auto" w:fill="auto"/>
            <w:hideMark/>
          </w:tcPr>
          <w:p w14:paraId="0F9DC828"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36,00%</w:t>
            </w:r>
          </w:p>
        </w:tc>
        <w:tc>
          <w:tcPr>
            <w:tcW w:w="0" w:type="auto"/>
            <w:hideMark/>
          </w:tcPr>
          <w:p w14:paraId="2D4CA1BB"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28,00%</w:t>
            </w:r>
          </w:p>
        </w:tc>
        <w:tc>
          <w:tcPr>
            <w:tcW w:w="0" w:type="auto"/>
            <w:hideMark/>
          </w:tcPr>
          <w:p w14:paraId="49989278"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r>
      <w:tr w:rsidR="00CF4EFB" w:rsidRPr="00CF4EFB" w14:paraId="284BB9DA" w14:textId="77777777" w:rsidTr="00CF4EFB">
        <w:trPr>
          <w:trHeight w:val="20"/>
        </w:trPr>
        <w:tc>
          <w:tcPr>
            <w:tcW w:w="0" w:type="auto"/>
            <w:shd w:val="clear" w:color="auto" w:fill="DAEEF3" w:themeFill="accent5" w:themeFillTint="33"/>
            <w:hideMark/>
          </w:tcPr>
          <w:p w14:paraId="63277B22"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Personas en el hogar</w:t>
            </w:r>
          </w:p>
        </w:tc>
        <w:tc>
          <w:tcPr>
            <w:tcW w:w="0" w:type="auto"/>
            <w:gridSpan w:val="4"/>
            <w:shd w:val="clear" w:color="auto" w:fill="DAEEF3" w:themeFill="accent5" w:themeFillTint="33"/>
            <w:hideMark/>
          </w:tcPr>
          <w:p w14:paraId="124626D0" w14:textId="2E4E589A" w:rsidR="00CF4EFB" w:rsidRPr="00CF4EFB" w:rsidRDefault="00CF4EFB" w:rsidP="006D5861">
            <w:pPr>
              <w:spacing w:after="0" w:line="240" w:lineRule="auto"/>
              <w:jc w:val="center"/>
              <w:rPr>
                <w:rFonts w:asciiTheme="minorHAnsi" w:eastAsia="Times New Roman" w:hAnsiTheme="minorHAnsi" w:cstheme="minorHAnsi"/>
                <w:sz w:val="18"/>
                <w:szCs w:val="18"/>
                <w:lang w:eastAsia="es-CO"/>
              </w:rPr>
            </w:pPr>
            <w:r w:rsidRPr="00CF4EFB">
              <w:rPr>
                <w:rFonts w:asciiTheme="minorHAnsi" w:eastAsia="Times New Roman" w:hAnsiTheme="minorHAnsi" w:cstheme="minorHAnsi"/>
                <w:b/>
                <w:bCs/>
                <w:sz w:val="18"/>
                <w:szCs w:val="18"/>
                <w:lang w:eastAsia="es-CO"/>
              </w:rPr>
              <w:t>6</w:t>
            </w:r>
          </w:p>
        </w:tc>
      </w:tr>
      <w:tr w:rsidR="00CF4EFB" w:rsidRPr="00CF4EFB" w14:paraId="52CC47F4" w14:textId="77777777" w:rsidTr="00CF4EFB">
        <w:trPr>
          <w:trHeight w:val="20"/>
        </w:trPr>
        <w:tc>
          <w:tcPr>
            <w:tcW w:w="0" w:type="auto"/>
            <w:shd w:val="clear" w:color="auto" w:fill="DAEEF3" w:themeFill="accent5" w:themeFillTint="33"/>
            <w:hideMark/>
          </w:tcPr>
          <w:p w14:paraId="7C25B430" w14:textId="268D448B"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 xml:space="preserve">Rangos de puntuación </w:t>
            </w:r>
          </w:p>
        </w:tc>
        <w:tc>
          <w:tcPr>
            <w:tcW w:w="0" w:type="auto"/>
            <w:shd w:val="clear" w:color="auto" w:fill="DAEEF3" w:themeFill="accent5" w:themeFillTint="33"/>
            <w:hideMark/>
          </w:tcPr>
          <w:p w14:paraId="7C6B75F5"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0 a 25</w:t>
            </w:r>
          </w:p>
        </w:tc>
        <w:tc>
          <w:tcPr>
            <w:tcW w:w="0" w:type="auto"/>
            <w:shd w:val="clear" w:color="auto" w:fill="DAEEF3" w:themeFill="accent5" w:themeFillTint="33"/>
            <w:hideMark/>
          </w:tcPr>
          <w:p w14:paraId="2CDD68B6"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26 a 50</w:t>
            </w:r>
          </w:p>
        </w:tc>
        <w:tc>
          <w:tcPr>
            <w:tcW w:w="0" w:type="auto"/>
            <w:shd w:val="clear" w:color="auto" w:fill="DAEEF3" w:themeFill="accent5" w:themeFillTint="33"/>
            <w:hideMark/>
          </w:tcPr>
          <w:p w14:paraId="3270F109"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51 a 75</w:t>
            </w:r>
          </w:p>
        </w:tc>
        <w:tc>
          <w:tcPr>
            <w:tcW w:w="0" w:type="auto"/>
            <w:shd w:val="clear" w:color="auto" w:fill="DAEEF3" w:themeFill="accent5" w:themeFillTint="33"/>
            <w:hideMark/>
          </w:tcPr>
          <w:p w14:paraId="52CB0D5B"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Porcentaje 76 a 100</w:t>
            </w:r>
          </w:p>
        </w:tc>
      </w:tr>
      <w:tr w:rsidR="00CF4EFB" w:rsidRPr="00CF4EFB" w14:paraId="69EE7C72" w14:textId="77777777" w:rsidTr="00CF4EFB">
        <w:trPr>
          <w:trHeight w:val="20"/>
        </w:trPr>
        <w:tc>
          <w:tcPr>
            <w:tcW w:w="0" w:type="auto"/>
            <w:hideMark/>
          </w:tcPr>
          <w:p w14:paraId="01F14B10"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matemáticas</w:t>
            </w:r>
          </w:p>
        </w:tc>
        <w:tc>
          <w:tcPr>
            <w:tcW w:w="0" w:type="auto"/>
            <w:hideMark/>
          </w:tcPr>
          <w:p w14:paraId="5FE6B067"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c>
          <w:tcPr>
            <w:tcW w:w="0" w:type="auto"/>
            <w:hideMark/>
          </w:tcPr>
          <w:p w14:paraId="13070D5E"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60,00%</w:t>
            </w:r>
          </w:p>
        </w:tc>
        <w:tc>
          <w:tcPr>
            <w:tcW w:w="0" w:type="auto"/>
            <w:hideMark/>
          </w:tcPr>
          <w:p w14:paraId="473F55A2"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40,00%</w:t>
            </w:r>
          </w:p>
        </w:tc>
        <w:tc>
          <w:tcPr>
            <w:tcW w:w="0" w:type="auto"/>
            <w:hideMark/>
          </w:tcPr>
          <w:p w14:paraId="1557F21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r>
      <w:tr w:rsidR="00CF4EFB" w:rsidRPr="00CF4EFB" w14:paraId="229EB88A" w14:textId="77777777" w:rsidTr="00CF4EFB">
        <w:trPr>
          <w:trHeight w:val="20"/>
        </w:trPr>
        <w:tc>
          <w:tcPr>
            <w:tcW w:w="0" w:type="auto"/>
            <w:hideMark/>
          </w:tcPr>
          <w:p w14:paraId="7D290E6E"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lectura crítica</w:t>
            </w:r>
          </w:p>
        </w:tc>
        <w:tc>
          <w:tcPr>
            <w:tcW w:w="0" w:type="auto"/>
            <w:hideMark/>
          </w:tcPr>
          <w:p w14:paraId="3B2DDF85"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60,00%</w:t>
            </w:r>
          </w:p>
        </w:tc>
        <w:tc>
          <w:tcPr>
            <w:tcW w:w="0" w:type="auto"/>
            <w:hideMark/>
          </w:tcPr>
          <w:p w14:paraId="08D9D4A3"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20,00%</w:t>
            </w:r>
          </w:p>
        </w:tc>
        <w:tc>
          <w:tcPr>
            <w:tcW w:w="0" w:type="auto"/>
            <w:hideMark/>
          </w:tcPr>
          <w:p w14:paraId="6DCF4AD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20,00%</w:t>
            </w:r>
          </w:p>
        </w:tc>
        <w:tc>
          <w:tcPr>
            <w:tcW w:w="0" w:type="auto"/>
            <w:hideMark/>
          </w:tcPr>
          <w:p w14:paraId="47C66F0A"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r>
      <w:tr w:rsidR="00CF4EFB" w:rsidRPr="00CF4EFB" w14:paraId="4FB81270" w14:textId="77777777" w:rsidTr="00CF4EFB">
        <w:trPr>
          <w:trHeight w:val="20"/>
        </w:trPr>
        <w:tc>
          <w:tcPr>
            <w:tcW w:w="0" w:type="auto"/>
            <w:hideMark/>
          </w:tcPr>
          <w:p w14:paraId="3E1A3ACF"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sociales</w:t>
            </w:r>
          </w:p>
        </w:tc>
        <w:tc>
          <w:tcPr>
            <w:tcW w:w="0" w:type="auto"/>
            <w:hideMark/>
          </w:tcPr>
          <w:p w14:paraId="0A0B3EE5"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c>
          <w:tcPr>
            <w:tcW w:w="0" w:type="auto"/>
            <w:hideMark/>
          </w:tcPr>
          <w:p w14:paraId="685E08ED"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20,00%</w:t>
            </w:r>
          </w:p>
        </w:tc>
        <w:tc>
          <w:tcPr>
            <w:tcW w:w="0" w:type="auto"/>
            <w:hideMark/>
          </w:tcPr>
          <w:p w14:paraId="04DE99B8"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20,00%</w:t>
            </w:r>
          </w:p>
        </w:tc>
        <w:tc>
          <w:tcPr>
            <w:tcW w:w="0" w:type="auto"/>
            <w:hideMark/>
          </w:tcPr>
          <w:p w14:paraId="42303D9A"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60,00%</w:t>
            </w:r>
          </w:p>
        </w:tc>
      </w:tr>
      <w:tr w:rsidR="00CF4EFB" w:rsidRPr="00CF4EFB" w14:paraId="178A645F" w14:textId="77777777" w:rsidTr="00CF4EFB">
        <w:trPr>
          <w:trHeight w:val="20"/>
        </w:trPr>
        <w:tc>
          <w:tcPr>
            <w:tcW w:w="0" w:type="auto"/>
            <w:hideMark/>
          </w:tcPr>
          <w:p w14:paraId="63A83631" w14:textId="77777777" w:rsidR="00CF4EFB" w:rsidRPr="00CF4EFB" w:rsidRDefault="00CF4EFB" w:rsidP="006D5861">
            <w:pPr>
              <w:spacing w:after="0" w:line="240" w:lineRule="auto"/>
              <w:jc w:val="left"/>
              <w:rPr>
                <w:rFonts w:asciiTheme="minorHAnsi" w:eastAsia="Times New Roman" w:hAnsiTheme="minorHAnsi" w:cstheme="minorHAnsi"/>
                <w:b/>
                <w:bCs/>
                <w:sz w:val="18"/>
                <w:szCs w:val="18"/>
                <w:lang w:eastAsia="es-CO"/>
              </w:rPr>
            </w:pPr>
            <w:r w:rsidRPr="00CF4EFB">
              <w:rPr>
                <w:rFonts w:asciiTheme="minorHAnsi" w:eastAsia="Times New Roman" w:hAnsiTheme="minorHAnsi" w:cstheme="minorHAnsi"/>
                <w:b/>
                <w:bCs/>
                <w:sz w:val="18"/>
                <w:szCs w:val="18"/>
                <w:lang w:eastAsia="es-CO"/>
              </w:rPr>
              <w:t>Puntaje ciencias naturales</w:t>
            </w:r>
          </w:p>
        </w:tc>
        <w:tc>
          <w:tcPr>
            <w:tcW w:w="0" w:type="auto"/>
            <w:hideMark/>
          </w:tcPr>
          <w:p w14:paraId="5BF8FC64"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60,00%</w:t>
            </w:r>
          </w:p>
        </w:tc>
        <w:tc>
          <w:tcPr>
            <w:tcW w:w="0" w:type="auto"/>
            <w:hideMark/>
          </w:tcPr>
          <w:p w14:paraId="270A08EB"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20,00%</w:t>
            </w:r>
          </w:p>
        </w:tc>
        <w:tc>
          <w:tcPr>
            <w:tcW w:w="0" w:type="auto"/>
            <w:hideMark/>
          </w:tcPr>
          <w:p w14:paraId="21E2806F"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20,00%</w:t>
            </w:r>
          </w:p>
        </w:tc>
        <w:tc>
          <w:tcPr>
            <w:tcW w:w="0" w:type="auto"/>
            <w:hideMark/>
          </w:tcPr>
          <w:p w14:paraId="24C79420" w14:textId="77777777" w:rsidR="00CF4EFB" w:rsidRPr="00CF4EFB" w:rsidRDefault="00CF4EFB" w:rsidP="006D5861">
            <w:pPr>
              <w:spacing w:after="0" w:line="240" w:lineRule="auto"/>
              <w:jc w:val="right"/>
              <w:rPr>
                <w:rFonts w:asciiTheme="minorHAnsi" w:eastAsia="Times New Roman" w:hAnsiTheme="minorHAnsi" w:cstheme="minorHAnsi"/>
                <w:sz w:val="18"/>
                <w:szCs w:val="18"/>
                <w:lang w:eastAsia="es-CO"/>
              </w:rPr>
            </w:pPr>
            <w:r w:rsidRPr="00CF4EFB">
              <w:rPr>
                <w:rFonts w:asciiTheme="minorHAnsi" w:eastAsia="Times New Roman" w:hAnsiTheme="minorHAnsi" w:cstheme="minorHAnsi"/>
                <w:sz w:val="18"/>
                <w:szCs w:val="18"/>
                <w:lang w:eastAsia="es-CO"/>
              </w:rPr>
              <w:t>0,00%</w:t>
            </w:r>
          </w:p>
        </w:tc>
      </w:tr>
    </w:tbl>
    <w:p w14:paraId="04F45959" w14:textId="77777777" w:rsidR="00571CD2" w:rsidRDefault="00571CD2" w:rsidP="006D5861">
      <w:pPr>
        <w:spacing w:after="200" w:line="240" w:lineRule="auto"/>
        <w:jc w:val="left"/>
        <w:rPr>
          <w:rFonts w:eastAsiaTheme="majorEastAsia" w:cs="Arial"/>
          <w:b/>
          <w:bCs/>
          <w:caps/>
          <w:szCs w:val="24"/>
        </w:rPr>
      </w:pPr>
    </w:p>
    <w:p w14:paraId="1E7A113A" w14:textId="68597330" w:rsidR="0002603C" w:rsidRDefault="0002603C" w:rsidP="00D16B67">
      <w:pPr>
        <w:spacing w:after="200" w:line="240" w:lineRule="auto"/>
        <w:rPr>
          <w:b/>
          <w:bCs/>
        </w:rPr>
      </w:pPr>
      <w:r w:rsidRPr="00E71F8B">
        <w:rPr>
          <w:b/>
          <w:bCs/>
        </w:rPr>
        <w:t>Análisis</w:t>
      </w:r>
      <w:r>
        <w:rPr>
          <w:b/>
          <w:bCs/>
        </w:rPr>
        <w:t>:</w:t>
      </w:r>
      <w:r w:rsidR="00673DAB">
        <w:rPr>
          <w:b/>
          <w:bCs/>
        </w:rPr>
        <w:t xml:space="preserve"> </w:t>
      </w:r>
      <w:r w:rsidR="00673DAB" w:rsidRPr="00673DAB">
        <w:t xml:space="preserve">Los mejores resultados </w:t>
      </w:r>
      <w:r w:rsidR="00673DAB">
        <w:t xml:space="preserve">se evidencian donde la cantidad de personas que viven con los estudiantes es entre 3 y 4 personas, ya que se evidencia que hay mejores resultados en los puntajes entre 76 a 100 puntos </w:t>
      </w:r>
      <w:r w:rsidR="005C22B4">
        <w:t>con</w:t>
      </w:r>
      <w:r w:rsidR="00673DAB">
        <w:t xml:space="preserve"> puntajes en </w:t>
      </w:r>
      <w:r w:rsidR="005C22B4">
        <w:lastRenderedPageBreak/>
        <w:t>matemáticas</w:t>
      </w:r>
      <w:r w:rsidR="00673DAB">
        <w:t xml:space="preserve"> del 2,18% y 2, 22 en estos estratos versus 0% y el 1,65 si conviven con menos personas y 0% si son más personas, de igual </w:t>
      </w:r>
      <w:r w:rsidR="005C22B4">
        <w:t>manera</w:t>
      </w:r>
      <w:r w:rsidR="00673DAB">
        <w:t xml:space="preserve"> pasa con la lectura critica si es con 3 personas 0,73% y 1,1% con cuatro personas respecto al 0% de las otras per</w:t>
      </w:r>
      <w:r w:rsidR="005C22B4">
        <w:t xml:space="preserve">sonas </w:t>
      </w:r>
      <w:r w:rsidR="00673DAB">
        <w:t xml:space="preserve">a excepción de las ciencias sociales que el puntaje mejora si convive con 6 personas. </w:t>
      </w:r>
    </w:p>
    <w:p w14:paraId="2F2EBEE6" w14:textId="55B223EA" w:rsidR="0002603C" w:rsidRPr="005C22B4" w:rsidRDefault="005C22B4" w:rsidP="00D16B67">
      <w:pPr>
        <w:spacing w:after="200" w:line="240" w:lineRule="auto"/>
      </w:pPr>
      <w:r w:rsidRPr="005C22B4">
        <w:t xml:space="preserve">Es decir que </w:t>
      </w:r>
      <w:r>
        <w:t xml:space="preserve">mejora habilidades en matemáticas y lectura critica si el estudiante convive solo con 3 o 4 personas, y si convive con 6 personas mejora su </w:t>
      </w:r>
      <w:r w:rsidR="00CE50EF">
        <w:t>puntaje</w:t>
      </w:r>
      <w:r>
        <w:t xml:space="preserve"> en ciencias sociales. </w:t>
      </w:r>
    </w:p>
    <w:p w14:paraId="3CB4BB8A" w14:textId="74346319" w:rsidR="0002603C" w:rsidRDefault="0002603C" w:rsidP="00D16B67">
      <w:pPr>
        <w:spacing w:line="240" w:lineRule="auto"/>
      </w:pPr>
      <w:r>
        <w:t>Tabla de resultados en porcentajes al resultado 16 referente a los puntajes según el número de personas que viven en el hogar</w:t>
      </w:r>
      <w:r w:rsidR="006D7885">
        <w:t xml:space="preserve"> - Ingles</w:t>
      </w:r>
      <w:r>
        <w:t xml:space="preserve">. </w:t>
      </w:r>
    </w:p>
    <w:p w14:paraId="32F6A952" w14:textId="77777777" w:rsidR="00D16B67" w:rsidRDefault="00D16B67" w:rsidP="00D16B67">
      <w:pPr>
        <w:spacing w:line="240" w:lineRule="auto"/>
      </w:pPr>
    </w:p>
    <w:p w14:paraId="2C9BE888" w14:textId="2A94C452" w:rsidR="00D16B67" w:rsidRPr="00992259" w:rsidRDefault="00D16B67" w:rsidP="00D16B67">
      <w:pPr>
        <w:pStyle w:val="Descripcin"/>
        <w:jc w:val="center"/>
      </w:pPr>
      <w:bookmarkStart w:id="170" w:name="_Toc151316146"/>
      <w:r w:rsidRPr="00D16B67">
        <w:rPr>
          <w:color w:val="auto"/>
          <w:sz w:val="24"/>
          <w:szCs w:val="24"/>
        </w:rPr>
        <w:t xml:space="preserve">Tabla </w:t>
      </w:r>
      <w:r w:rsidRPr="00D16B67">
        <w:rPr>
          <w:color w:val="auto"/>
          <w:sz w:val="24"/>
          <w:szCs w:val="24"/>
        </w:rPr>
        <w:fldChar w:fldCharType="begin"/>
      </w:r>
      <w:r w:rsidRPr="00D16B67">
        <w:rPr>
          <w:color w:val="auto"/>
          <w:sz w:val="24"/>
          <w:szCs w:val="24"/>
        </w:rPr>
        <w:instrText xml:space="preserve"> SEQ Tabla \* ARABIC </w:instrText>
      </w:r>
      <w:r w:rsidRPr="00D16B67">
        <w:rPr>
          <w:color w:val="auto"/>
          <w:sz w:val="24"/>
          <w:szCs w:val="24"/>
        </w:rPr>
        <w:fldChar w:fldCharType="separate"/>
      </w:r>
      <w:r w:rsidRPr="00D16B67">
        <w:rPr>
          <w:noProof/>
          <w:color w:val="auto"/>
          <w:sz w:val="24"/>
          <w:szCs w:val="24"/>
        </w:rPr>
        <w:t>28</w:t>
      </w:r>
      <w:r w:rsidRPr="00D16B67">
        <w:rPr>
          <w:color w:val="auto"/>
          <w:sz w:val="24"/>
          <w:szCs w:val="24"/>
        </w:rPr>
        <w:fldChar w:fldCharType="end"/>
      </w:r>
      <w:r w:rsidRPr="00D16B67">
        <w:rPr>
          <w:color w:val="auto"/>
          <w:sz w:val="24"/>
          <w:szCs w:val="24"/>
        </w:rPr>
        <w:t>. Porcentajes según el número de personas que viven en el hogar</w:t>
      </w:r>
      <w:r>
        <w:rPr>
          <w:color w:val="auto"/>
          <w:sz w:val="24"/>
          <w:szCs w:val="24"/>
        </w:rPr>
        <w:t>-Ingles</w:t>
      </w:r>
      <w:bookmarkEnd w:id="170"/>
    </w:p>
    <w:tbl>
      <w:tblPr>
        <w:tblStyle w:val="Tablaconcuadrcula"/>
        <w:tblW w:w="0" w:type="auto"/>
        <w:jc w:val="center"/>
        <w:tblLook w:val="04A0" w:firstRow="1" w:lastRow="0" w:firstColumn="1" w:lastColumn="0" w:noHBand="0" w:noVBand="1"/>
      </w:tblPr>
      <w:tblGrid>
        <w:gridCol w:w="1768"/>
        <w:gridCol w:w="1228"/>
        <w:gridCol w:w="1264"/>
        <w:gridCol w:w="1264"/>
        <w:gridCol w:w="1256"/>
        <w:gridCol w:w="1255"/>
      </w:tblGrid>
      <w:tr w:rsidR="00CE0B50" w:rsidRPr="00CE0B50" w14:paraId="02F82BF0" w14:textId="77777777" w:rsidTr="00D16B67">
        <w:trPr>
          <w:trHeight w:val="20"/>
          <w:jc w:val="center"/>
        </w:trPr>
        <w:tc>
          <w:tcPr>
            <w:tcW w:w="0" w:type="auto"/>
            <w:shd w:val="clear" w:color="auto" w:fill="DAEEF3" w:themeFill="accent5" w:themeFillTint="33"/>
            <w:hideMark/>
          </w:tcPr>
          <w:p w14:paraId="26230FB4" w14:textId="77777777" w:rsidR="00CE0B50" w:rsidRPr="004363C7" w:rsidRDefault="00CE0B50"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Personas en el hogar</w:t>
            </w:r>
          </w:p>
        </w:tc>
        <w:tc>
          <w:tcPr>
            <w:tcW w:w="0" w:type="auto"/>
            <w:gridSpan w:val="5"/>
            <w:shd w:val="clear" w:color="auto" w:fill="DAEEF3" w:themeFill="accent5" w:themeFillTint="33"/>
            <w:hideMark/>
          </w:tcPr>
          <w:p w14:paraId="1E537690" w14:textId="3E564C25" w:rsidR="00CE0B50" w:rsidRPr="004363C7" w:rsidRDefault="00CE0B50" w:rsidP="006D5861">
            <w:pPr>
              <w:spacing w:after="0" w:line="240" w:lineRule="auto"/>
              <w:jc w:val="center"/>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1</w:t>
            </w:r>
          </w:p>
        </w:tc>
      </w:tr>
      <w:tr w:rsidR="004363C7" w:rsidRPr="00CE0B50" w14:paraId="1C9AD876" w14:textId="77777777" w:rsidTr="00D16B67">
        <w:trPr>
          <w:trHeight w:val="20"/>
          <w:jc w:val="center"/>
        </w:trPr>
        <w:tc>
          <w:tcPr>
            <w:tcW w:w="0" w:type="auto"/>
            <w:shd w:val="clear" w:color="auto" w:fill="DAEEF3" w:themeFill="accent5" w:themeFillTint="33"/>
            <w:hideMark/>
          </w:tcPr>
          <w:p w14:paraId="05BA3D74"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15568728"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161AA228"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1A11B70A"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20EEACEA"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785CD66C"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w:t>
            </w:r>
          </w:p>
        </w:tc>
      </w:tr>
      <w:tr w:rsidR="004363C7" w:rsidRPr="00CE0B50" w14:paraId="2710E47D" w14:textId="77777777" w:rsidTr="00D16B67">
        <w:trPr>
          <w:trHeight w:val="20"/>
          <w:jc w:val="center"/>
        </w:trPr>
        <w:tc>
          <w:tcPr>
            <w:tcW w:w="0" w:type="auto"/>
            <w:hideMark/>
          </w:tcPr>
          <w:p w14:paraId="7B6ED7A4"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Puntaje inglés</w:t>
            </w:r>
          </w:p>
        </w:tc>
        <w:tc>
          <w:tcPr>
            <w:tcW w:w="0" w:type="auto"/>
            <w:hideMark/>
          </w:tcPr>
          <w:p w14:paraId="79BEB7C2"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61,29%</w:t>
            </w:r>
          </w:p>
        </w:tc>
        <w:tc>
          <w:tcPr>
            <w:tcW w:w="0" w:type="auto"/>
            <w:hideMark/>
          </w:tcPr>
          <w:p w14:paraId="235BF053"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29,03%</w:t>
            </w:r>
          </w:p>
        </w:tc>
        <w:tc>
          <w:tcPr>
            <w:tcW w:w="0" w:type="auto"/>
            <w:hideMark/>
          </w:tcPr>
          <w:p w14:paraId="6447DD18"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6,45%</w:t>
            </w:r>
          </w:p>
        </w:tc>
        <w:tc>
          <w:tcPr>
            <w:tcW w:w="0" w:type="auto"/>
            <w:hideMark/>
          </w:tcPr>
          <w:p w14:paraId="1282A1C0"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3,23%</w:t>
            </w:r>
          </w:p>
        </w:tc>
        <w:tc>
          <w:tcPr>
            <w:tcW w:w="0" w:type="auto"/>
            <w:hideMark/>
          </w:tcPr>
          <w:p w14:paraId="37E353C1"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0,00%</w:t>
            </w:r>
          </w:p>
        </w:tc>
      </w:tr>
      <w:tr w:rsidR="00CE0B50" w:rsidRPr="00CE0B50" w14:paraId="0C09F068" w14:textId="77777777" w:rsidTr="00D16B67">
        <w:trPr>
          <w:trHeight w:val="20"/>
          <w:jc w:val="center"/>
        </w:trPr>
        <w:tc>
          <w:tcPr>
            <w:tcW w:w="0" w:type="auto"/>
            <w:shd w:val="clear" w:color="auto" w:fill="DAEEF3" w:themeFill="accent5" w:themeFillTint="33"/>
            <w:hideMark/>
          </w:tcPr>
          <w:p w14:paraId="4E1A4CED" w14:textId="77777777" w:rsidR="00CE0B50" w:rsidRPr="004363C7" w:rsidRDefault="00CE0B50"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Personas en el hogar</w:t>
            </w:r>
          </w:p>
        </w:tc>
        <w:tc>
          <w:tcPr>
            <w:tcW w:w="0" w:type="auto"/>
            <w:gridSpan w:val="5"/>
            <w:shd w:val="clear" w:color="auto" w:fill="DAEEF3" w:themeFill="accent5" w:themeFillTint="33"/>
            <w:hideMark/>
          </w:tcPr>
          <w:p w14:paraId="1AC17DF5" w14:textId="0E167049" w:rsidR="00CE0B50" w:rsidRPr="004363C7" w:rsidRDefault="00CE0B50" w:rsidP="006D5861">
            <w:pPr>
              <w:spacing w:after="0" w:line="240" w:lineRule="auto"/>
              <w:jc w:val="center"/>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2</w:t>
            </w:r>
          </w:p>
        </w:tc>
      </w:tr>
      <w:tr w:rsidR="004363C7" w:rsidRPr="00CE0B50" w14:paraId="055664AD" w14:textId="77777777" w:rsidTr="00D16B67">
        <w:trPr>
          <w:trHeight w:val="20"/>
          <w:jc w:val="center"/>
        </w:trPr>
        <w:tc>
          <w:tcPr>
            <w:tcW w:w="0" w:type="auto"/>
            <w:shd w:val="clear" w:color="auto" w:fill="DAEEF3" w:themeFill="accent5" w:themeFillTint="33"/>
            <w:hideMark/>
          </w:tcPr>
          <w:p w14:paraId="7458756F"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1BD80F6C"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51D1774B"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32803CAC"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4A0D8723"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78FC625C"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w:t>
            </w:r>
          </w:p>
        </w:tc>
      </w:tr>
      <w:tr w:rsidR="004363C7" w:rsidRPr="00CE0B50" w14:paraId="154109FA" w14:textId="77777777" w:rsidTr="00D16B67">
        <w:trPr>
          <w:trHeight w:val="20"/>
          <w:jc w:val="center"/>
        </w:trPr>
        <w:tc>
          <w:tcPr>
            <w:tcW w:w="0" w:type="auto"/>
            <w:hideMark/>
          </w:tcPr>
          <w:p w14:paraId="5E61010F"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Puntaje inglés</w:t>
            </w:r>
          </w:p>
        </w:tc>
        <w:tc>
          <w:tcPr>
            <w:tcW w:w="0" w:type="auto"/>
            <w:hideMark/>
          </w:tcPr>
          <w:p w14:paraId="62091BB1"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52,07%</w:t>
            </w:r>
          </w:p>
        </w:tc>
        <w:tc>
          <w:tcPr>
            <w:tcW w:w="0" w:type="auto"/>
            <w:hideMark/>
          </w:tcPr>
          <w:p w14:paraId="27DD87F1"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30,99%</w:t>
            </w:r>
          </w:p>
        </w:tc>
        <w:tc>
          <w:tcPr>
            <w:tcW w:w="0" w:type="auto"/>
            <w:hideMark/>
          </w:tcPr>
          <w:p w14:paraId="5032AA24"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10,33%</w:t>
            </w:r>
          </w:p>
        </w:tc>
        <w:tc>
          <w:tcPr>
            <w:tcW w:w="0" w:type="auto"/>
            <w:hideMark/>
          </w:tcPr>
          <w:p w14:paraId="5D5371C3"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4,96%</w:t>
            </w:r>
          </w:p>
        </w:tc>
        <w:tc>
          <w:tcPr>
            <w:tcW w:w="0" w:type="auto"/>
            <w:hideMark/>
          </w:tcPr>
          <w:p w14:paraId="6BCC3CB0"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1,65%</w:t>
            </w:r>
          </w:p>
        </w:tc>
      </w:tr>
      <w:tr w:rsidR="00CE0B50" w:rsidRPr="00CE0B50" w14:paraId="2426A7A5" w14:textId="77777777" w:rsidTr="00D16B67">
        <w:trPr>
          <w:trHeight w:val="20"/>
          <w:jc w:val="center"/>
        </w:trPr>
        <w:tc>
          <w:tcPr>
            <w:tcW w:w="0" w:type="auto"/>
            <w:shd w:val="clear" w:color="auto" w:fill="DAEEF3" w:themeFill="accent5" w:themeFillTint="33"/>
            <w:hideMark/>
          </w:tcPr>
          <w:p w14:paraId="7B286DCB" w14:textId="77777777" w:rsidR="00CE0B50" w:rsidRPr="004363C7" w:rsidRDefault="00CE0B50"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Personas en el hogar</w:t>
            </w:r>
          </w:p>
        </w:tc>
        <w:tc>
          <w:tcPr>
            <w:tcW w:w="0" w:type="auto"/>
            <w:gridSpan w:val="5"/>
            <w:shd w:val="clear" w:color="auto" w:fill="DAEEF3" w:themeFill="accent5" w:themeFillTint="33"/>
            <w:hideMark/>
          </w:tcPr>
          <w:p w14:paraId="652A55B3" w14:textId="10ABE922" w:rsidR="00CE0B50" w:rsidRPr="004363C7" w:rsidRDefault="00CE0B50" w:rsidP="006D5861">
            <w:pPr>
              <w:spacing w:after="0" w:line="240" w:lineRule="auto"/>
              <w:jc w:val="center"/>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3</w:t>
            </w:r>
          </w:p>
        </w:tc>
      </w:tr>
      <w:tr w:rsidR="004363C7" w:rsidRPr="00CE0B50" w14:paraId="3B33DF5D" w14:textId="77777777" w:rsidTr="00D16B67">
        <w:trPr>
          <w:trHeight w:val="20"/>
          <w:jc w:val="center"/>
        </w:trPr>
        <w:tc>
          <w:tcPr>
            <w:tcW w:w="0" w:type="auto"/>
            <w:shd w:val="clear" w:color="auto" w:fill="DAEEF3" w:themeFill="accent5" w:themeFillTint="33"/>
            <w:hideMark/>
          </w:tcPr>
          <w:p w14:paraId="79FA22D4"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09C6B9C0"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0A5FC844"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6B665A66"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2EFC7C01"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29BFB949"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w:t>
            </w:r>
          </w:p>
        </w:tc>
      </w:tr>
      <w:tr w:rsidR="004363C7" w:rsidRPr="00CE0B50" w14:paraId="299CDD68" w14:textId="77777777" w:rsidTr="00D16B67">
        <w:trPr>
          <w:trHeight w:val="20"/>
          <w:jc w:val="center"/>
        </w:trPr>
        <w:tc>
          <w:tcPr>
            <w:tcW w:w="0" w:type="auto"/>
            <w:hideMark/>
          </w:tcPr>
          <w:p w14:paraId="500CD551"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Puntaje inglés</w:t>
            </w:r>
          </w:p>
        </w:tc>
        <w:tc>
          <w:tcPr>
            <w:tcW w:w="0" w:type="auto"/>
            <w:hideMark/>
          </w:tcPr>
          <w:p w14:paraId="0CBE9240"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46,55%</w:t>
            </w:r>
          </w:p>
        </w:tc>
        <w:tc>
          <w:tcPr>
            <w:tcW w:w="0" w:type="auto"/>
            <w:hideMark/>
          </w:tcPr>
          <w:p w14:paraId="62913646"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31,27%</w:t>
            </w:r>
          </w:p>
        </w:tc>
        <w:tc>
          <w:tcPr>
            <w:tcW w:w="0" w:type="auto"/>
            <w:hideMark/>
          </w:tcPr>
          <w:p w14:paraId="513CB19C"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12,00%</w:t>
            </w:r>
          </w:p>
        </w:tc>
        <w:tc>
          <w:tcPr>
            <w:tcW w:w="0" w:type="auto"/>
            <w:hideMark/>
          </w:tcPr>
          <w:p w14:paraId="0055E5F4"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7,27%</w:t>
            </w:r>
          </w:p>
        </w:tc>
        <w:tc>
          <w:tcPr>
            <w:tcW w:w="0" w:type="auto"/>
            <w:hideMark/>
          </w:tcPr>
          <w:p w14:paraId="53601F48"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2,91%</w:t>
            </w:r>
          </w:p>
        </w:tc>
      </w:tr>
      <w:tr w:rsidR="00CE0B50" w:rsidRPr="00CE0B50" w14:paraId="4CDAF746" w14:textId="77777777" w:rsidTr="00D16B67">
        <w:trPr>
          <w:trHeight w:val="20"/>
          <w:jc w:val="center"/>
        </w:trPr>
        <w:tc>
          <w:tcPr>
            <w:tcW w:w="0" w:type="auto"/>
            <w:shd w:val="clear" w:color="auto" w:fill="DAEEF3" w:themeFill="accent5" w:themeFillTint="33"/>
            <w:hideMark/>
          </w:tcPr>
          <w:p w14:paraId="01E6A6DE" w14:textId="77777777" w:rsidR="00CE0B50" w:rsidRPr="004363C7" w:rsidRDefault="00CE0B50"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Personas en el hogar</w:t>
            </w:r>
          </w:p>
        </w:tc>
        <w:tc>
          <w:tcPr>
            <w:tcW w:w="0" w:type="auto"/>
            <w:gridSpan w:val="5"/>
            <w:shd w:val="clear" w:color="auto" w:fill="DAEEF3" w:themeFill="accent5" w:themeFillTint="33"/>
            <w:hideMark/>
          </w:tcPr>
          <w:p w14:paraId="77C14758" w14:textId="51575E18" w:rsidR="00CE0B50" w:rsidRPr="004363C7" w:rsidRDefault="00CE0B50" w:rsidP="006D5861">
            <w:pPr>
              <w:spacing w:after="0" w:line="240" w:lineRule="auto"/>
              <w:jc w:val="center"/>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4</w:t>
            </w:r>
          </w:p>
        </w:tc>
      </w:tr>
      <w:tr w:rsidR="004363C7" w:rsidRPr="00CE0B50" w14:paraId="4F8A677C" w14:textId="77777777" w:rsidTr="00D16B67">
        <w:trPr>
          <w:trHeight w:val="20"/>
          <w:jc w:val="center"/>
        </w:trPr>
        <w:tc>
          <w:tcPr>
            <w:tcW w:w="0" w:type="auto"/>
            <w:shd w:val="clear" w:color="auto" w:fill="DAEEF3" w:themeFill="accent5" w:themeFillTint="33"/>
            <w:hideMark/>
          </w:tcPr>
          <w:p w14:paraId="074D1F76"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404AA2A3"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6F548A6A"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062CDA9C"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70B335ED"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05C41C9D"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w:t>
            </w:r>
          </w:p>
        </w:tc>
      </w:tr>
      <w:tr w:rsidR="004363C7" w:rsidRPr="00CE0B50" w14:paraId="382D42B3" w14:textId="77777777" w:rsidTr="00D16B67">
        <w:trPr>
          <w:trHeight w:val="20"/>
          <w:jc w:val="center"/>
        </w:trPr>
        <w:tc>
          <w:tcPr>
            <w:tcW w:w="0" w:type="auto"/>
            <w:hideMark/>
          </w:tcPr>
          <w:p w14:paraId="0BB0DF95"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Puntaje inglés</w:t>
            </w:r>
          </w:p>
        </w:tc>
        <w:tc>
          <w:tcPr>
            <w:tcW w:w="0" w:type="auto"/>
            <w:hideMark/>
          </w:tcPr>
          <w:p w14:paraId="6F9BA471"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48,31%</w:t>
            </w:r>
          </w:p>
        </w:tc>
        <w:tc>
          <w:tcPr>
            <w:tcW w:w="0" w:type="auto"/>
            <w:hideMark/>
          </w:tcPr>
          <w:p w14:paraId="49BE3D1F"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30,34%</w:t>
            </w:r>
          </w:p>
        </w:tc>
        <w:tc>
          <w:tcPr>
            <w:tcW w:w="0" w:type="auto"/>
            <w:hideMark/>
          </w:tcPr>
          <w:p w14:paraId="661CDA12"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11,24%</w:t>
            </w:r>
          </w:p>
        </w:tc>
        <w:tc>
          <w:tcPr>
            <w:tcW w:w="0" w:type="auto"/>
            <w:hideMark/>
          </w:tcPr>
          <w:p w14:paraId="62BA0C04"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6,74%</w:t>
            </w:r>
          </w:p>
        </w:tc>
        <w:tc>
          <w:tcPr>
            <w:tcW w:w="0" w:type="auto"/>
            <w:hideMark/>
          </w:tcPr>
          <w:p w14:paraId="414CBE4C"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3,37%</w:t>
            </w:r>
          </w:p>
        </w:tc>
      </w:tr>
      <w:tr w:rsidR="00CE0B50" w:rsidRPr="00CE0B50" w14:paraId="019F6373" w14:textId="77777777" w:rsidTr="00D16B67">
        <w:trPr>
          <w:trHeight w:val="20"/>
          <w:jc w:val="center"/>
        </w:trPr>
        <w:tc>
          <w:tcPr>
            <w:tcW w:w="0" w:type="auto"/>
            <w:shd w:val="clear" w:color="auto" w:fill="DAEEF3" w:themeFill="accent5" w:themeFillTint="33"/>
            <w:hideMark/>
          </w:tcPr>
          <w:p w14:paraId="3B64A5BE" w14:textId="77777777" w:rsidR="00CE0B50" w:rsidRPr="004363C7" w:rsidRDefault="00CE0B50"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Personas en el hogar</w:t>
            </w:r>
          </w:p>
        </w:tc>
        <w:tc>
          <w:tcPr>
            <w:tcW w:w="0" w:type="auto"/>
            <w:gridSpan w:val="5"/>
            <w:shd w:val="clear" w:color="auto" w:fill="DAEEF3" w:themeFill="accent5" w:themeFillTint="33"/>
            <w:hideMark/>
          </w:tcPr>
          <w:p w14:paraId="4C5C07AD" w14:textId="6B1D0378" w:rsidR="00CE0B50" w:rsidRPr="004363C7" w:rsidRDefault="00CE0B50" w:rsidP="006D5861">
            <w:pPr>
              <w:spacing w:after="0" w:line="240" w:lineRule="auto"/>
              <w:jc w:val="center"/>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5</w:t>
            </w:r>
          </w:p>
        </w:tc>
      </w:tr>
      <w:tr w:rsidR="004363C7" w:rsidRPr="00CE0B50" w14:paraId="5199E2A3" w14:textId="77777777" w:rsidTr="00D16B67">
        <w:trPr>
          <w:trHeight w:val="20"/>
          <w:jc w:val="center"/>
        </w:trPr>
        <w:tc>
          <w:tcPr>
            <w:tcW w:w="0" w:type="auto"/>
            <w:shd w:val="clear" w:color="auto" w:fill="DAEEF3" w:themeFill="accent5" w:themeFillTint="33"/>
            <w:hideMark/>
          </w:tcPr>
          <w:p w14:paraId="5AB6DFF5"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3FE2FE0D"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6205B5EE"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6CC4C616"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3FC4DB0E"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736A5709"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w:t>
            </w:r>
          </w:p>
        </w:tc>
      </w:tr>
      <w:tr w:rsidR="004363C7" w:rsidRPr="00CE0B50" w14:paraId="5EDBB16C" w14:textId="77777777" w:rsidTr="00D16B67">
        <w:trPr>
          <w:trHeight w:val="20"/>
          <w:jc w:val="center"/>
        </w:trPr>
        <w:tc>
          <w:tcPr>
            <w:tcW w:w="0" w:type="auto"/>
            <w:hideMark/>
          </w:tcPr>
          <w:p w14:paraId="1798767C"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Puntaje inglés</w:t>
            </w:r>
          </w:p>
        </w:tc>
        <w:tc>
          <w:tcPr>
            <w:tcW w:w="0" w:type="auto"/>
            <w:hideMark/>
          </w:tcPr>
          <w:p w14:paraId="2DC5AADE"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46,15%</w:t>
            </w:r>
          </w:p>
        </w:tc>
        <w:tc>
          <w:tcPr>
            <w:tcW w:w="0" w:type="auto"/>
            <w:hideMark/>
          </w:tcPr>
          <w:p w14:paraId="0476D636"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30,77%</w:t>
            </w:r>
          </w:p>
        </w:tc>
        <w:tc>
          <w:tcPr>
            <w:tcW w:w="0" w:type="auto"/>
            <w:hideMark/>
          </w:tcPr>
          <w:p w14:paraId="6FE6A58F"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11,54%</w:t>
            </w:r>
          </w:p>
        </w:tc>
        <w:tc>
          <w:tcPr>
            <w:tcW w:w="0" w:type="auto"/>
            <w:hideMark/>
          </w:tcPr>
          <w:p w14:paraId="50CE788E"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7,69%</w:t>
            </w:r>
          </w:p>
        </w:tc>
        <w:tc>
          <w:tcPr>
            <w:tcW w:w="0" w:type="auto"/>
            <w:hideMark/>
          </w:tcPr>
          <w:p w14:paraId="6F31A6DF"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3,85%</w:t>
            </w:r>
          </w:p>
        </w:tc>
      </w:tr>
      <w:tr w:rsidR="00CE0B50" w:rsidRPr="003F7819" w14:paraId="39D343C4" w14:textId="77777777" w:rsidTr="00D16B67">
        <w:trPr>
          <w:trHeight w:val="20"/>
          <w:jc w:val="center"/>
        </w:trPr>
        <w:tc>
          <w:tcPr>
            <w:tcW w:w="0" w:type="auto"/>
            <w:shd w:val="clear" w:color="auto" w:fill="DAEEF3" w:themeFill="accent5" w:themeFillTint="33"/>
            <w:hideMark/>
          </w:tcPr>
          <w:p w14:paraId="2D32522E" w14:textId="77777777" w:rsidR="00CE0B50" w:rsidRPr="004363C7" w:rsidRDefault="00CE0B50"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Personas en el hogar</w:t>
            </w:r>
          </w:p>
        </w:tc>
        <w:tc>
          <w:tcPr>
            <w:tcW w:w="0" w:type="auto"/>
            <w:gridSpan w:val="5"/>
            <w:shd w:val="clear" w:color="auto" w:fill="DAEEF3" w:themeFill="accent5" w:themeFillTint="33"/>
            <w:hideMark/>
          </w:tcPr>
          <w:p w14:paraId="267D8E92" w14:textId="03EF0DF7" w:rsidR="00CE0B50" w:rsidRPr="004363C7" w:rsidRDefault="00CE0B50" w:rsidP="006D5861">
            <w:pPr>
              <w:spacing w:after="0" w:line="240" w:lineRule="auto"/>
              <w:jc w:val="center"/>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6</w:t>
            </w:r>
          </w:p>
        </w:tc>
      </w:tr>
      <w:tr w:rsidR="004363C7" w:rsidRPr="003F7819" w14:paraId="6CC5911A" w14:textId="77777777" w:rsidTr="00D16B67">
        <w:trPr>
          <w:trHeight w:val="20"/>
          <w:jc w:val="center"/>
        </w:trPr>
        <w:tc>
          <w:tcPr>
            <w:tcW w:w="0" w:type="auto"/>
            <w:shd w:val="clear" w:color="auto" w:fill="DAEEF3" w:themeFill="accent5" w:themeFillTint="33"/>
            <w:hideMark/>
          </w:tcPr>
          <w:p w14:paraId="78DB900A"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Nivel</w:t>
            </w:r>
          </w:p>
        </w:tc>
        <w:tc>
          <w:tcPr>
            <w:tcW w:w="0" w:type="auto"/>
            <w:shd w:val="clear" w:color="auto" w:fill="DAEEF3" w:themeFill="accent5" w:themeFillTint="33"/>
            <w:hideMark/>
          </w:tcPr>
          <w:p w14:paraId="7816638E"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w:t>
            </w:r>
          </w:p>
        </w:tc>
        <w:tc>
          <w:tcPr>
            <w:tcW w:w="0" w:type="auto"/>
            <w:shd w:val="clear" w:color="auto" w:fill="DAEEF3" w:themeFill="accent5" w:themeFillTint="33"/>
            <w:hideMark/>
          </w:tcPr>
          <w:p w14:paraId="377B1A99"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A1</w:t>
            </w:r>
          </w:p>
        </w:tc>
        <w:tc>
          <w:tcPr>
            <w:tcW w:w="0" w:type="auto"/>
            <w:shd w:val="clear" w:color="auto" w:fill="DAEEF3" w:themeFill="accent5" w:themeFillTint="33"/>
            <w:hideMark/>
          </w:tcPr>
          <w:p w14:paraId="1D23E58F"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A2</w:t>
            </w:r>
          </w:p>
        </w:tc>
        <w:tc>
          <w:tcPr>
            <w:tcW w:w="0" w:type="auto"/>
            <w:shd w:val="clear" w:color="auto" w:fill="DAEEF3" w:themeFill="accent5" w:themeFillTint="33"/>
            <w:hideMark/>
          </w:tcPr>
          <w:p w14:paraId="4394D22D"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B1</w:t>
            </w:r>
          </w:p>
        </w:tc>
        <w:tc>
          <w:tcPr>
            <w:tcW w:w="0" w:type="auto"/>
            <w:shd w:val="clear" w:color="auto" w:fill="DAEEF3" w:themeFill="accent5" w:themeFillTint="33"/>
            <w:hideMark/>
          </w:tcPr>
          <w:p w14:paraId="7526CE4F"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Porcentaje B+</w:t>
            </w:r>
          </w:p>
        </w:tc>
      </w:tr>
      <w:tr w:rsidR="004363C7" w:rsidRPr="00CE0B50" w14:paraId="70DDB14F" w14:textId="77777777" w:rsidTr="00D16B67">
        <w:trPr>
          <w:trHeight w:val="20"/>
          <w:jc w:val="center"/>
        </w:trPr>
        <w:tc>
          <w:tcPr>
            <w:tcW w:w="0" w:type="auto"/>
            <w:hideMark/>
          </w:tcPr>
          <w:p w14:paraId="725C7B91" w14:textId="77777777" w:rsidR="004363C7" w:rsidRPr="004363C7" w:rsidRDefault="004363C7" w:rsidP="006D5861">
            <w:pPr>
              <w:spacing w:after="0" w:line="240" w:lineRule="auto"/>
              <w:jc w:val="left"/>
              <w:rPr>
                <w:rFonts w:asciiTheme="minorHAnsi" w:eastAsia="Times New Roman" w:hAnsiTheme="minorHAnsi" w:cstheme="minorHAnsi"/>
                <w:b/>
                <w:bCs/>
                <w:sz w:val="18"/>
                <w:szCs w:val="18"/>
                <w:lang w:eastAsia="es-CO"/>
              </w:rPr>
            </w:pPr>
            <w:r w:rsidRPr="004363C7">
              <w:rPr>
                <w:rFonts w:asciiTheme="minorHAnsi" w:eastAsia="Times New Roman" w:hAnsiTheme="minorHAnsi" w:cstheme="minorHAnsi"/>
                <w:b/>
                <w:bCs/>
                <w:sz w:val="18"/>
                <w:szCs w:val="18"/>
                <w:lang w:eastAsia="es-CO"/>
              </w:rPr>
              <w:t>Puntaje inglés</w:t>
            </w:r>
          </w:p>
        </w:tc>
        <w:tc>
          <w:tcPr>
            <w:tcW w:w="0" w:type="auto"/>
            <w:hideMark/>
          </w:tcPr>
          <w:p w14:paraId="01D89428"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60,00%</w:t>
            </w:r>
          </w:p>
        </w:tc>
        <w:tc>
          <w:tcPr>
            <w:tcW w:w="0" w:type="auto"/>
            <w:hideMark/>
          </w:tcPr>
          <w:p w14:paraId="7A8008D0"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40,00%</w:t>
            </w:r>
          </w:p>
        </w:tc>
        <w:tc>
          <w:tcPr>
            <w:tcW w:w="0" w:type="auto"/>
            <w:hideMark/>
          </w:tcPr>
          <w:p w14:paraId="34765E6B"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0,00%</w:t>
            </w:r>
          </w:p>
        </w:tc>
        <w:tc>
          <w:tcPr>
            <w:tcW w:w="0" w:type="auto"/>
            <w:hideMark/>
          </w:tcPr>
          <w:p w14:paraId="71E47E2E"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0,00%</w:t>
            </w:r>
          </w:p>
        </w:tc>
        <w:tc>
          <w:tcPr>
            <w:tcW w:w="0" w:type="auto"/>
            <w:hideMark/>
          </w:tcPr>
          <w:p w14:paraId="0044F7A9" w14:textId="77777777" w:rsidR="004363C7" w:rsidRPr="004363C7" w:rsidRDefault="004363C7" w:rsidP="006D5861">
            <w:pPr>
              <w:spacing w:after="0" w:line="240" w:lineRule="auto"/>
              <w:jc w:val="right"/>
              <w:rPr>
                <w:rFonts w:asciiTheme="minorHAnsi" w:eastAsia="Times New Roman" w:hAnsiTheme="minorHAnsi" w:cstheme="minorHAnsi"/>
                <w:sz w:val="18"/>
                <w:szCs w:val="18"/>
                <w:lang w:eastAsia="es-CO"/>
              </w:rPr>
            </w:pPr>
            <w:r w:rsidRPr="004363C7">
              <w:rPr>
                <w:rFonts w:asciiTheme="minorHAnsi" w:eastAsia="Times New Roman" w:hAnsiTheme="minorHAnsi" w:cstheme="minorHAnsi"/>
                <w:sz w:val="18"/>
                <w:szCs w:val="18"/>
                <w:lang w:eastAsia="es-CO"/>
              </w:rPr>
              <w:t>0,00%</w:t>
            </w:r>
          </w:p>
        </w:tc>
      </w:tr>
    </w:tbl>
    <w:p w14:paraId="696A2D22" w14:textId="77777777" w:rsidR="006D7885" w:rsidRDefault="006D7885" w:rsidP="006D5861">
      <w:pPr>
        <w:spacing w:after="200" w:line="240" w:lineRule="auto"/>
        <w:jc w:val="left"/>
        <w:rPr>
          <w:b/>
          <w:bCs/>
        </w:rPr>
      </w:pPr>
    </w:p>
    <w:p w14:paraId="6EFE9487" w14:textId="3794FAE6" w:rsidR="006D7885" w:rsidRDefault="006D7885" w:rsidP="00D16B67">
      <w:pPr>
        <w:spacing w:after="200" w:line="240" w:lineRule="auto"/>
        <w:rPr>
          <w:b/>
          <w:bCs/>
        </w:rPr>
      </w:pPr>
      <w:r w:rsidRPr="00E71F8B">
        <w:rPr>
          <w:b/>
          <w:bCs/>
        </w:rPr>
        <w:t>Análisis</w:t>
      </w:r>
      <w:r>
        <w:rPr>
          <w:b/>
          <w:bCs/>
        </w:rPr>
        <w:t>:</w:t>
      </w:r>
    </w:p>
    <w:p w14:paraId="3770C850" w14:textId="7839C732" w:rsidR="005C22B4" w:rsidRDefault="005C22B4" w:rsidP="00D16B67">
      <w:pPr>
        <w:spacing w:after="200" w:line="240" w:lineRule="auto"/>
      </w:pPr>
      <w:r w:rsidRPr="005C22B4">
        <w:t>El mejor puntaje de inglés se da con estudiantes que conviven con 4 y 5 personas, teniendo un resultado de B+ el 3,37% de estudiantes y 3,85% estudiantes que conviven con 5 personas seguido del 2,91% estudiantes que conviven con 3 personas, el peor resultado se da en personas que viven con 1 persona y 6 personas en su hogar con el 61,29% y el 60% respectivamente con una calificación de A-.</w:t>
      </w:r>
    </w:p>
    <w:p w14:paraId="6C645017" w14:textId="3FC34F7D" w:rsidR="00214BAE" w:rsidRPr="005C22B4" w:rsidRDefault="005C22B4" w:rsidP="00D16B67">
      <w:pPr>
        <w:spacing w:after="200" w:line="240" w:lineRule="auto"/>
      </w:pPr>
      <w:r>
        <w:t xml:space="preserve">Lo que evidencia que convivir con 3, 4 o 5 personas es la mejor manera de mejorar las habilidades de inglés. </w:t>
      </w:r>
      <w:r w:rsidR="006D7885">
        <w:rPr>
          <w:rFonts w:eastAsiaTheme="majorEastAsia" w:cs="Arial"/>
          <w:b/>
          <w:bCs/>
          <w:caps/>
          <w:szCs w:val="24"/>
        </w:rPr>
        <w:br w:type="page"/>
      </w:r>
    </w:p>
    <w:p w14:paraId="13DC3A9D" w14:textId="00DEC459" w:rsidR="00EF1820" w:rsidRDefault="00D62EDC" w:rsidP="00C209A1">
      <w:pPr>
        <w:pStyle w:val="Ttulo1"/>
        <w:numPr>
          <w:ilvl w:val="0"/>
          <w:numId w:val="19"/>
        </w:numPr>
        <w:spacing w:line="240" w:lineRule="auto"/>
        <w:rPr>
          <w:rFonts w:cs="Arial"/>
        </w:rPr>
      </w:pPr>
      <w:bookmarkStart w:id="171" w:name="_Toc151316034"/>
      <w:r w:rsidRPr="6F02308B">
        <w:rPr>
          <w:rFonts w:cs="Arial"/>
        </w:rPr>
        <w:lastRenderedPageBreak/>
        <w:t>CONCLUSIONES</w:t>
      </w:r>
      <w:bookmarkEnd w:id="171"/>
    </w:p>
    <w:p w14:paraId="02C163BE" w14:textId="4B01AD48" w:rsidR="006E5678" w:rsidRDefault="00E537FB" w:rsidP="006D5861">
      <w:pPr>
        <w:pStyle w:val="Prrafodelista"/>
        <w:numPr>
          <w:ilvl w:val="0"/>
          <w:numId w:val="16"/>
        </w:numPr>
        <w:spacing w:line="240" w:lineRule="auto"/>
      </w:pPr>
      <w:r>
        <w:t xml:space="preserve">Los mejores resultados se dan en los colegios No oficiales, se recomiendan adaptar las políticas que usen en estos colegios </w:t>
      </w:r>
      <w:r w:rsidR="00AB6CB5">
        <w:t xml:space="preserve">para replicarlo en los colegios oficiales. </w:t>
      </w:r>
    </w:p>
    <w:p w14:paraId="62616D56" w14:textId="02833A9D" w:rsidR="00AB6CB5" w:rsidRDefault="00AB6CB5" w:rsidP="006D5861">
      <w:pPr>
        <w:pStyle w:val="Prrafodelista"/>
        <w:numPr>
          <w:ilvl w:val="0"/>
          <w:numId w:val="16"/>
        </w:numPr>
        <w:spacing w:line="240" w:lineRule="auto"/>
      </w:pPr>
      <w:r>
        <w:t xml:space="preserve">El tipo de jornada que tiene mejores resultados, es la jornada completa, esto tiene mucho sentido ya que dedican </w:t>
      </w:r>
      <w:r w:rsidR="0096230F">
        <w:t>más</w:t>
      </w:r>
      <w:r>
        <w:t xml:space="preserve"> horas de estudio durante el periodo de estudio de los estudiantes, que aquellos que solo utilizan medio día, nocturno o los sábados ya que seguramente tienen otras actividades, lo que hace que para obtener mejores resultados es tener una modalidad completa para los estudiantes. </w:t>
      </w:r>
    </w:p>
    <w:p w14:paraId="052B3FFB" w14:textId="2C5A811E" w:rsidR="0096230F" w:rsidRDefault="0096230F" w:rsidP="006D5861">
      <w:pPr>
        <w:pStyle w:val="Prrafodelista"/>
        <w:numPr>
          <w:ilvl w:val="0"/>
          <w:numId w:val="16"/>
        </w:numPr>
        <w:spacing w:line="240" w:lineRule="auto"/>
      </w:pPr>
      <w:r>
        <w:t xml:space="preserve">Los colegios que tienen un género femenino o masculino muestra mejores resultados, solo que ya al ser una muestra tan poco representativa, no </w:t>
      </w:r>
      <w:r w:rsidR="00E55905">
        <w:t xml:space="preserve">se puede concluir que con estos datos sea un acierto tener divididos los colegios masculinos de los femeninos, aunque con los numero que hay si sería lo mejor si al tratar de mejores resultados en la prueba saber 11 se tratara. </w:t>
      </w:r>
    </w:p>
    <w:p w14:paraId="0F57BA0E" w14:textId="1FE7FC13" w:rsidR="00E55905" w:rsidRDefault="00E55905" w:rsidP="006D5861">
      <w:pPr>
        <w:pStyle w:val="Prrafodelista"/>
        <w:numPr>
          <w:ilvl w:val="0"/>
          <w:numId w:val="16"/>
        </w:numPr>
        <w:spacing w:line="240" w:lineRule="auto"/>
      </w:pPr>
      <w:r>
        <w:t xml:space="preserve">Los colegios bilingües tienen un rendimiento ligeramente superior en todas las materias a evaluar en comparación a los no bilingües, pero el detalle está en los resultados en ingles como era de suponerse, teniendo mucho más porcentaje de estudiantes que tuvieron un nivel B+, así como en los niveles mas altos, pero al ser egresado de un colegio bilingüe no quiere decir que no tenga un nivel A- en la prueba. </w:t>
      </w:r>
    </w:p>
    <w:p w14:paraId="661E112A" w14:textId="7A5020A3" w:rsidR="0099341D" w:rsidRDefault="00156829" w:rsidP="006D5861">
      <w:pPr>
        <w:pStyle w:val="Prrafodelista"/>
        <w:numPr>
          <w:ilvl w:val="0"/>
          <w:numId w:val="16"/>
        </w:numPr>
        <w:spacing w:line="240" w:lineRule="auto"/>
      </w:pPr>
      <w:r>
        <w:t xml:space="preserve">Los estudiantes donde la familia tiene vehículo, </w:t>
      </w:r>
      <w:r w:rsidR="00992259">
        <w:t>mejoran</w:t>
      </w:r>
      <w:r>
        <w:t xml:space="preserve"> los resultados, esto debe ir ligado a las condiciones socioeconómicas de la familia, mejorando </w:t>
      </w:r>
      <w:r w:rsidR="00992259">
        <w:t>así</w:t>
      </w:r>
      <w:r>
        <w:t xml:space="preserve"> las probabilidades de mejorar el resultado. </w:t>
      </w:r>
    </w:p>
    <w:p w14:paraId="329A6DCF" w14:textId="40E7AF05" w:rsidR="00156829" w:rsidRDefault="00156829" w:rsidP="006D5861">
      <w:pPr>
        <w:pStyle w:val="Prrafodelista"/>
        <w:numPr>
          <w:ilvl w:val="0"/>
          <w:numId w:val="16"/>
        </w:numPr>
        <w:spacing w:line="240" w:lineRule="auto"/>
      </w:pPr>
      <w:r>
        <w:t xml:space="preserve">Los estudiantes que poseen computador mejoran los resultados exponencialmente frente a los que no lo tienen, en </w:t>
      </w:r>
      <w:r w:rsidR="00992259">
        <w:t>todas las asignaturas</w:t>
      </w:r>
      <w:r>
        <w:t xml:space="preserve">, esto debe ir ligado no solo a la posición económica que tiene la familia del estudiante, sino también a que esto es una herramienta de trabajo, que ayudara a mejorar los resultados. </w:t>
      </w:r>
    </w:p>
    <w:p w14:paraId="5BA8DD1B" w14:textId="32614D2F" w:rsidR="005C22B4" w:rsidRDefault="0099341D" w:rsidP="006D5861">
      <w:pPr>
        <w:pStyle w:val="Prrafodelista"/>
        <w:numPr>
          <w:ilvl w:val="0"/>
          <w:numId w:val="16"/>
        </w:numPr>
        <w:spacing w:line="240" w:lineRule="auto"/>
      </w:pPr>
      <w:r>
        <w:t xml:space="preserve">Tener el </w:t>
      </w:r>
      <w:r w:rsidR="007F6AA4">
        <w:t>servicio</w:t>
      </w:r>
      <w:r>
        <w:t xml:space="preserve"> de internet aumenta </w:t>
      </w:r>
      <w:r w:rsidR="007F6AA4">
        <w:t>l</w:t>
      </w:r>
      <w:r>
        <w:t xml:space="preserve">a probabilidad de obtener un mejor resultado ya que los estudiantes que tiene este servicio, </w:t>
      </w:r>
      <w:r w:rsidR="007F6AA4">
        <w:t xml:space="preserve">ocupan lugares en el segmento de 76 a 100 puntos cosa que los estudiantes que no lo tienen no tienen resultados en este rango de puntaje, y están más situados en </w:t>
      </w:r>
      <w:r w:rsidR="00156829">
        <w:t xml:space="preserve">los puntos intermedios mientras que el no tener este servicio se sitúa en los resultados </w:t>
      </w:r>
      <w:r w:rsidR="007C2DF7">
        <w:t>más</w:t>
      </w:r>
      <w:r w:rsidR="00156829">
        <w:t xml:space="preserve"> bajos.</w:t>
      </w:r>
    </w:p>
    <w:p w14:paraId="1977E079" w14:textId="60550E42" w:rsidR="00156829" w:rsidRDefault="00156829" w:rsidP="006D5861">
      <w:pPr>
        <w:pStyle w:val="Prrafodelista"/>
        <w:numPr>
          <w:ilvl w:val="0"/>
          <w:numId w:val="16"/>
        </w:numPr>
        <w:spacing w:line="240" w:lineRule="auto"/>
      </w:pPr>
      <w:r>
        <w:t xml:space="preserve">Los estudiantes donde la familia tiene lavadora, mejora el resultados, esto debe ir ligado a condición económica que tiene la familia, ya que si posee levadora hay </w:t>
      </w:r>
      <w:r w:rsidR="007C2DF7">
        <w:t>más</w:t>
      </w:r>
      <w:r>
        <w:t xml:space="preserve"> resultados en los puntajes superiores a 50 puntos. </w:t>
      </w:r>
    </w:p>
    <w:p w14:paraId="1245A8A4" w14:textId="558F6315" w:rsidR="005C22B4" w:rsidRDefault="005C22B4" w:rsidP="006D5861">
      <w:pPr>
        <w:pStyle w:val="Prrafodelista"/>
        <w:numPr>
          <w:ilvl w:val="0"/>
          <w:numId w:val="16"/>
        </w:numPr>
        <w:spacing w:line="240" w:lineRule="auto"/>
      </w:pPr>
      <w:r>
        <w:t>Los mejores resultados se dan con estudiantes que conviven con 3 y 4 personas; y en inglés, los mejores resultados están entre 4, 5 y 3 personas, debido a que pueden fortalecer las habilidades de este idioma siendo los peores resultados en todas las materias evaluadas con personas que solo conviven con 1 o 6 personas.</w:t>
      </w:r>
    </w:p>
    <w:p w14:paraId="4153B799" w14:textId="793C3114" w:rsidR="00832B0E" w:rsidRDefault="00832B0E" w:rsidP="006D5861">
      <w:pPr>
        <w:pStyle w:val="Prrafodelista"/>
        <w:numPr>
          <w:ilvl w:val="0"/>
          <w:numId w:val="16"/>
        </w:numPr>
        <w:spacing w:line="240" w:lineRule="auto"/>
      </w:pPr>
      <w:r>
        <w:lastRenderedPageBreak/>
        <w:t xml:space="preserve">Los estratos altos tienen un mejor desempeño en todas las materias a excepción de sociales, que tienen un resultado similar en todos los estratos, en la gran diferencia se da en la prueba de ingles debido a que a mayor estrato mejor es el resultado y a menor estrato menor resultado. </w:t>
      </w:r>
    </w:p>
    <w:p w14:paraId="4B473275" w14:textId="6D0A9BA3" w:rsidR="00156829" w:rsidRDefault="00156829" w:rsidP="006D5861">
      <w:pPr>
        <w:pStyle w:val="Prrafodelista"/>
        <w:numPr>
          <w:ilvl w:val="0"/>
          <w:numId w:val="16"/>
        </w:numPr>
        <w:spacing w:line="240" w:lineRule="auto"/>
      </w:pPr>
      <w:r>
        <w:t xml:space="preserve">La prueba de sociales es una prueba que tiene un comportamiento diferente a las demás materias, ya que los resultados no son dependientes de la posición </w:t>
      </w:r>
      <w:r w:rsidR="008E07E4">
        <w:t>socioeconómica</w:t>
      </w:r>
      <w:r>
        <w:t xml:space="preserve"> del estudiante ni de </w:t>
      </w:r>
      <w:r w:rsidR="008E07E4">
        <w:t>características</w:t>
      </w:r>
      <w:r>
        <w:t xml:space="preserve"> del colegio</w:t>
      </w:r>
      <w:r w:rsidR="008E07E4">
        <w:t xml:space="preserve">. </w:t>
      </w:r>
    </w:p>
    <w:p w14:paraId="0BD5EC6B" w14:textId="77777777" w:rsidR="00B13FFF" w:rsidRDefault="00B13FFF" w:rsidP="006D5861">
      <w:pPr>
        <w:spacing w:line="240" w:lineRule="auto"/>
      </w:pPr>
    </w:p>
    <w:p w14:paraId="28DB8370" w14:textId="77777777" w:rsidR="00B13FFF" w:rsidRDefault="00B13FFF" w:rsidP="006D5861">
      <w:pPr>
        <w:spacing w:after="200" w:line="240" w:lineRule="auto"/>
        <w:jc w:val="left"/>
      </w:pPr>
      <w:r>
        <w:br w:type="page"/>
      </w:r>
    </w:p>
    <w:p w14:paraId="084E2CDE" w14:textId="7F6DD4CA" w:rsidR="00B13FFF" w:rsidRDefault="00D62EDC" w:rsidP="00C209A1">
      <w:pPr>
        <w:pStyle w:val="Ttulo1"/>
        <w:numPr>
          <w:ilvl w:val="0"/>
          <w:numId w:val="19"/>
        </w:numPr>
        <w:spacing w:line="240" w:lineRule="auto"/>
      </w:pPr>
      <w:bookmarkStart w:id="172" w:name="_Toc151316035"/>
      <w:r>
        <w:rPr>
          <w:rFonts w:cs="Arial"/>
          <w:szCs w:val="24"/>
        </w:rPr>
        <w:lastRenderedPageBreak/>
        <w:t>REFERENCIAS</w:t>
      </w:r>
      <w:bookmarkEnd w:id="172"/>
    </w:p>
    <w:p w14:paraId="43D161F5" w14:textId="77777777" w:rsidR="007C2DF7" w:rsidRPr="007C2DF7" w:rsidRDefault="007C2DF7" w:rsidP="006D5861">
      <w:pPr>
        <w:spacing w:after="0" w:line="240" w:lineRule="auto"/>
        <w:jc w:val="left"/>
        <w:rPr>
          <w:rFonts w:ascii="Times New Roman" w:eastAsia="Times New Roman" w:hAnsi="Times New Roman" w:cs="Times New Roman"/>
          <w:szCs w:val="24"/>
          <w:lang w:eastAsia="es-MX"/>
        </w:rPr>
      </w:pPr>
    </w:p>
    <w:p w14:paraId="52A7D2F0" w14:textId="77777777" w:rsidR="007C2DF7" w:rsidRPr="007C2DF7" w:rsidRDefault="007C2DF7" w:rsidP="006D5861">
      <w:pPr>
        <w:spacing w:after="0" w:line="240" w:lineRule="auto"/>
        <w:ind w:left="-640" w:hanging="640"/>
        <w:jc w:val="left"/>
        <w:rPr>
          <w:rFonts w:ascii="Times New Roman" w:eastAsia="Times New Roman" w:hAnsi="Times New Roman" w:cs="Times New Roman"/>
          <w:szCs w:val="24"/>
          <w:lang w:eastAsia="es-MX"/>
        </w:rPr>
      </w:pPr>
      <w:r w:rsidRPr="007C2DF7">
        <w:rPr>
          <w:rFonts w:ascii="Calibri" w:eastAsia="Times New Roman" w:hAnsi="Calibri" w:cs="Calibri"/>
          <w:color w:val="000000"/>
          <w:sz w:val="22"/>
          <w:lang w:eastAsia="es-MX"/>
        </w:rPr>
        <w:t>[1]</w:t>
      </w:r>
      <w:r w:rsidRPr="007C2DF7">
        <w:rPr>
          <w:rFonts w:ascii="Calibri" w:eastAsia="Times New Roman" w:hAnsi="Calibri" w:cs="Calibri"/>
          <w:color w:val="000000"/>
          <w:sz w:val="22"/>
          <w:lang w:eastAsia="es-MX"/>
        </w:rPr>
        <w:tab/>
        <w:t>“Ley 1712 de 2014 - Gestor Normativo - Función Pública.” https://www.funcionpublica.gov.co/eva/gestornormativo/</w:t>
      </w:r>
      <w:commentRangeStart w:id="173"/>
      <w:r w:rsidRPr="007C2DF7">
        <w:rPr>
          <w:rFonts w:ascii="Calibri" w:eastAsia="Times New Roman" w:hAnsi="Calibri" w:cs="Calibri"/>
          <w:color w:val="000000"/>
          <w:sz w:val="22"/>
          <w:lang w:eastAsia="es-MX"/>
        </w:rPr>
        <w:t>norma</w:t>
      </w:r>
      <w:commentRangeEnd w:id="173"/>
      <w:r w:rsidR="00592769">
        <w:rPr>
          <w:rStyle w:val="Refdecomentario"/>
        </w:rPr>
        <w:commentReference w:id="173"/>
      </w:r>
      <w:r w:rsidRPr="007C2DF7">
        <w:rPr>
          <w:rFonts w:ascii="Calibri" w:eastAsia="Times New Roman" w:hAnsi="Calibri" w:cs="Calibri"/>
          <w:color w:val="000000"/>
          <w:sz w:val="22"/>
          <w:lang w:eastAsia="es-MX"/>
        </w:rPr>
        <w:t>.php?i=56882 (accessed Sep. 13, 2023).</w:t>
      </w:r>
    </w:p>
    <w:p w14:paraId="0B54205A" w14:textId="77777777" w:rsidR="007C2DF7" w:rsidRPr="007C2DF7" w:rsidRDefault="007C2DF7" w:rsidP="006D5861">
      <w:pPr>
        <w:spacing w:after="0" w:line="240" w:lineRule="auto"/>
        <w:ind w:left="-640" w:hanging="640"/>
        <w:jc w:val="left"/>
        <w:rPr>
          <w:rFonts w:ascii="Times New Roman" w:eastAsia="Times New Roman" w:hAnsi="Times New Roman" w:cs="Times New Roman"/>
          <w:szCs w:val="24"/>
          <w:lang w:eastAsia="es-MX"/>
        </w:rPr>
      </w:pPr>
      <w:r w:rsidRPr="007C2DF7">
        <w:rPr>
          <w:rFonts w:ascii="Calibri" w:eastAsia="Times New Roman" w:hAnsi="Calibri" w:cs="Calibri"/>
          <w:color w:val="000000"/>
          <w:sz w:val="22"/>
          <w:lang w:eastAsia="es-MX"/>
        </w:rPr>
        <w:t>[2]</w:t>
      </w:r>
      <w:r w:rsidRPr="007C2DF7">
        <w:rPr>
          <w:rFonts w:ascii="Calibri" w:eastAsia="Times New Roman" w:hAnsi="Calibri" w:cs="Calibri"/>
          <w:color w:val="000000"/>
          <w:sz w:val="22"/>
          <w:lang w:eastAsia="es-MX"/>
        </w:rPr>
        <w:tab/>
        <w:t>“Resultados para pruebas saber 11 | Página 1 de 5 | Datos Abiertos Colombia.” https://www.datos.gov.co/browse?q=pruebas%20saber%2011&amp;sortBy=relevance (accessed Sep. 13, 2023).</w:t>
      </w:r>
    </w:p>
    <w:p w14:paraId="3569C409" w14:textId="77777777" w:rsidR="007C2DF7" w:rsidRPr="007C2DF7" w:rsidRDefault="007C2DF7" w:rsidP="006D5861">
      <w:pPr>
        <w:spacing w:after="0" w:line="240" w:lineRule="auto"/>
        <w:ind w:left="-640" w:hanging="640"/>
        <w:jc w:val="left"/>
        <w:rPr>
          <w:rFonts w:ascii="Times New Roman" w:eastAsia="Times New Roman" w:hAnsi="Times New Roman" w:cs="Times New Roman"/>
          <w:szCs w:val="24"/>
          <w:lang w:eastAsia="es-MX"/>
        </w:rPr>
      </w:pPr>
      <w:r w:rsidRPr="007C2DF7">
        <w:rPr>
          <w:rFonts w:ascii="Calibri" w:eastAsia="Times New Roman" w:hAnsi="Calibri" w:cs="Calibri"/>
          <w:color w:val="000000"/>
          <w:sz w:val="22"/>
          <w:lang w:eastAsia="es-MX"/>
        </w:rPr>
        <w:t>[3]</w:t>
      </w:r>
      <w:r w:rsidRPr="007C2DF7">
        <w:rPr>
          <w:rFonts w:ascii="Calibri" w:eastAsia="Times New Roman" w:hAnsi="Calibri" w:cs="Calibri"/>
          <w:color w:val="000000"/>
          <w:sz w:val="22"/>
          <w:lang w:eastAsia="es-MX"/>
        </w:rPr>
        <w:tab/>
        <w:t>“Resultados únicos Saber 11 | Datos Abiertos Colombia.” https://www.datos.gov.co/Educaci-n/Resultados-nicos-Saber-11/kgxf-xxbe (accessed Sep. 13, 2023).</w:t>
      </w:r>
    </w:p>
    <w:p w14:paraId="35924E9C" w14:textId="77777777" w:rsidR="007C2DF7" w:rsidRPr="007C2DF7" w:rsidRDefault="007C2DF7" w:rsidP="006D5861">
      <w:pPr>
        <w:spacing w:after="0" w:line="240" w:lineRule="auto"/>
        <w:jc w:val="left"/>
        <w:rPr>
          <w:rFonts w:ascii="Times New Roman" w:eastAsia="Times New Roman" w:hAnsi="Times New Roman" w:cs="Times New Roman"/>
          <w:szCs w:val="24"/>
          <w:lang w:eastAsia="es-MX"/>
        </w:rPr>
      </w:pPr>
      <w:r w:rsidRPr="007C2DF7">
        <w:rPr>
          <w:rFonts w:ascii="Calibri" w:eastAsia="Times New Roman" w:hAnsi="Calibri" w:cs="Calibri"/>
          <w:color w:val="000000"/>
          <w:sz w:val="22"/>
          <w:lang w:eastAsia="es-MX"/>
        </w:rPr>
        <w:t> </w:t>
      </w:r>
    </w:p>
    <w:p w14:paraId="48DE7922" w14:textId="77777777" w:rsidR="007C2DF7" w:rsidRPr="007C2DF7" w:rsidRDefault="007C2DF7" w:rsidP="006D5861">
      <w:pPr>
        <w:spacing w:after="0" w:line="240" w:lineRule="auto"/>
        <w:jc w:val="left"/>
        <w:rPr>
          <w:rFonts w:ascii="Times New Roman" w:eastAsia="Times New Roman" w:hAnsi="Times New Roman" w:cs="Times New Roman"/>
          <w:szCs w:val="24"/>
          <w:lang w:eastAsia="es-MX"/>
        </w:rPr>
      </w:pPr>
    </w:p>
    <w:p w14:paraId="3A1BF792" w14:textId="77777777" w:rsidR="00B13FFF" w:rsidRDefault="00B13FFF" w:rsidP="006D5861">
      <w:pPr>
        <w:spacing w:line="240" w:lineRule="auto"/>
      </w:pPr>
    </w:p>
    <w:p w14:paraId="1183EFC9" w14:textId="0DEFCFF5" w:rsidR="00B13FFF" w:rsidRPr="00B13FFF" w:rsidRDefault="00E85C2E" w:rsidP="006D5861">
      <w:pPr>
        <w:spacing w:after="200" w:line="240" w:lineRule="auto"/>
        <w:jc w:val="left"/>
      </w:pPr>
      <w:r>
        <w:rPr>
          <w:rFonts w:cs="Arial"/>
          <w:szCs w:val="24"/>
        </w:rPr>
        <w:t xml:space="preserve"> </w:t>
      </w:r>
    </w:p>
    <w:sectPr w:rsidR="00B13FFF" w:rsidRPr="00B13FFF" w:rsidSect="00115ED4">
      <w:footerReference w:type="default" r:id="rId109"/>
      <w:pgSz w:w="12240" w:h="15840" w:code="1"/>
      <w:pgMar w:top="1701" w:right="1134"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9" w:author="Cuenta Netflix" w:date="2023-11-14T09:25:00Z" w:initials="CN">
    <w:p w14:paraId="43C77132" w14:textId="7F8F6268" w:rsidR="00592769" w:rsidRDefault="00592769">
      <w:pPr>
        <w:pStyle w:val="Textocomentario"/>
      </w:pPr>
      <w:r>
        <w:rPr>
          <w:rStyle w:val="Refdecomentario"/>
        </w:rPr>
        <w:annotationRef/>
      </w:r>
      <w:r>
        <w:t>Muy interesante este análisis de los resultados obtenidos</w:t>
      </w:r>
    </w:p>
  </w:comment>
  <w:comment w:id="173" w:author="Cuenta Netflix" w:date="2023-11-14T09:24:00Z" w:initials="CN">
    <w:p w14:paraId="76213973" w14:textId="20CBC168" w:rsidR="00592769" w:rsidRDefault="00592769">
      <w:pPr>
        <w:pStyle w:val="Textocomentario"/>
      </w:pPr>
      <w:r>
        <w:rPr>
          <w:rStyle w:val="Refdecomentario"/>
        </w:rPr>
        <w:annotationRef/>
      </w:r>
      <w:r>
        <w:t>El tamaño de la fuente no corresponde al del resto del documento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C77132" w15:done="0"/>
  <w15:commentEx w15:paraId="762139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FDBB8B" w16cex:dateUtc="2023-11-14T14:25:00Z"/>
  <w16cex:commentExtensible w16cex:durableId="28FDBB65" w16cex:dateUtc="2023-11-14T1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C77132" w16cid:durableId="28FDBB8B"/>
  <w16cid:commentId w16cid:paraId="76213973" w16cid:durableId="28FDBB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08AFC" w14:textId="77777777" w:rsidR="00B76011" w:rsidRDefault="00B76011" w:rsidP="00585DD6">
      <w:pPr>
        <w:spacing w:after="0" w:line="240" w:lineRule="auto"/>
      </w:pPr>
      <w:r>
        <w:separator/>
      </w:r>
    </w:p>
  </w:endnote>
  <w:endnote w:type="continuationSeparator" w:id="0">
    <w:p w14:paraId="76F27FFA" w14:textId="77777777" w:rsidR="00B76011" w:rsidRDefault="00B76011" w:rsidP="00585DD6">
      <w:pPr>
        <w:spacing w:after="0" w:line="240" w:lineRule="auto"/>
      </w:pPr>
      <w:r>
        <w:continuationSeparator/>
      </w:r>
    </w:p>
  </w:endnote>
  <w:endnote w:type="continuationNotice" w:id="1">
    <w:p w14:paraId="260AB761" w14:textId="77777777" w:rsidR="00B76011" w:rsidRDefault="00B760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713496"/>
      <w:docPartObj>
        <w:docPartGallery w:val="Page Numbers (Bottom of Page)"/>
        <w:docPartUnique/>
      </w:docPartObj>
    </w:sdtPr>
    <w:sdtContent>
      <w:p w14:paraId="31FCAFA9" w14:textId="77777777" w:rsidR="00B13FFF" w:rsidRDefault="00B13FFF">
        <w:pPr>
          <w:pStyle w:val="Piedepgina"/>
          <w:jc w:val="center"/>
        </w:pPr>
        <w:r>
          <w:fldChar w:fldCharType="begin"/>
        </w:r>
        <w:r>
          <w:instrText>PAGE   \* MERGEFORMAT</w:instrText>
        </w:r>
        <w:r>
          <w:fldChar w:fldCharType="separate"/>
        </w:r>
        <w:r w:rsidR="001F2F91" w:rsidRPr="001F2F91">
          <w:rPr>
            <w:noProof/>
            <w:lang w:val="es-ES"/>
          </w:rPr>
          <w:t>8</w:t>
        </w:r>
        <w:r>
          <w:fldChar w:fldCharType="end"/>
        </w:r>
      </w:p>
    </w:sdtContent>
  </w:sdt>
  <w:p w14:paraId="45EBA51C" w14:textId="77777777" w:rsidR="00B13FFF" w:rsidRDefault="00B13F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6D80E" w14:textId="77777777" w:rsidR="00B76011" w:rsidRDefault="00B76011" w:rsidP="00585DD6">
      <w:pPr>
        <w:spacing w:after="0" w:line="240" w:lineRule="auto"/>
      </w:pPr>
      <w:r>
        <w:separator/>
      </w:r>
    </w:p>
  </w:footnote>
  <w:footnote w:type="continuationSeparator" w:id="0">
    <w:p w14:paraId="00380FA4" w14:textId="77777777" w:rsidR="00B76011" w:rsidRDefault="00B76011" w:rsidP="00585DD6">
      <w:pPr>
        <w:spacing w:after="0" w:line="240" w:lineRule="auto"/>
      </w:pPr>
      <w:r>
        <w:continuationSeparator/>
      </w:r>
    </w:p>
  </w:footnote>
  <w:footnote w:type="continuationNotice" w:id="1">
    <w:p w14:paraId="427F22A3" w14:textId="77777777" w:rsidR="00B76011" w:rsidRDefault="00B7601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326A"/>
    <w:multiLevelType w:val="multilevel"/>
    <w:tmpl w:val="A84E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A5518"/>
    <w:multiLevelType w:val="multilevel"/>
    <w:tmpl w:val="74E011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1F1C"/>
    <w:multiLevelType w:val="multilevel"/>
    <w:tmpl w:val="6BFC2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B44EA"/>
    <w:multiLevelType w:val="multilevel"/>
    <w:tmpl w:val="338C06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E65A21"/>
    <w:multiLevelType w:val="multilevel"/>
    <w:tmpl w:val="FB628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E47AA7"/>
    <w:multiLevelType w:val="multilevel"/>
    <w:tmpl w:val="5360F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370369"/>
    <w:multiLevelType w:val="multilevel"/>
    <w:tmpl w:val="EADEE690"/>
    <w:lvl w:ilvl="0">
      <w:start w:val="4"/>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D962891"/>
    <w:multiLevelType w:val="multilevel"/>
    <w:tmpl w:val="2054A1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292BE2"/>
    <w:multiLevelType w:val="multilevel"/>
    <w:tmpl w:val="8438D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8A5DF4"/>
    <w:multiLevelType w:val="multilevel"/>
    <w:tmpl w:val="6BB8D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41443C"/>
    <w:multiLevelType w:val="multilevel"/>
    <w:tmpl w:val="991C5034"/>
    <w:lvl w:ilvl="0">
      <w:start w:val="1"/>
      <w:numFmt w:val="decimal"/>
      <w:lvlText w:val="%1."/>
      <w:lvlJc w:val="left"/>
      <w:pPr>
        <w:ind w:left="792" w:hanging="360"/>
      </w:pPr>
      <w:rPr>
        <w:rFonts w:hint="default"/>
      </w:rPr>
    </w:lvl>
    <w:lvl w:ilvl="1">
      <w:start w:val="1"/>
      <w:numFmt w:val="decimal"/>
      <w:isLgl/>
      <w:lvlText w:val="%1.%2."/>
      <w:lvlJc w:val="left"/>
      <w:pPr>
        <w:ind w:left="720" w:hanging="720"/>
      </w:pPr>
      <w:rPr>
        <w:rFonts w:hint="default"/>
        <w:b/>
        <w:bCs/>
      </w:rPr>
    </w:lvl>
    <w:lvl w:ilvl="2">
      <w:start w:val="1"/>
      <w:numFmt w:val="decimal"/>
      <w:isLgl/>
      <w:lvlText w:val="%1.%2.%3."/>
      <w:lvlJc w:val="left"/>
      <w:pPr>
        <w:ind w:left="720" w:hanging="720"/>
      </w:pPr>
      <w:rPr>
        <w:rFonts w:hint="default"/>
        <w:b/>
        <w:bCs/>
      </w:rPr>
    </w:lvl>
    <w:lvl w:ilvl="3">
      <w:start w:val="1"/>
      <w:numFmt w:val="decimal"/>
      <w:isLgl/>
      <w:lvlText w:val="%1.%2.%3.%4."/>
      <w:lvlJc w:val="left"/>
      <w:pPr>
        <w:ind w:left="1080"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11" w15:restartNumberingAfterBreak="0">
    <w:nsid w:val="46CB2D27"/>
    <w:multiLevelType w:val="multilevel"/>
    <w:tmpl w:val="FBB866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AB4358"/>
    <w:multiLevelType w:val="multilevel"/>
    <w:tmpl w:val="FC946A5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4692" w:hanging="864"/>
      </w:pPr>
      <w:rPr>
        <w:b/>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5DBB2480"/>
    <w:multiLevelType w:val="multilevel"/>
    <w:tmpl w:val="097C28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273390"/>
    <w:multiLevelType w:val="multilevel"/>
    <w:tmpl w:val="946678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2757D2"/>
    <w:multiLevelType w:val="hybridMultilevel"/>
    <w:tmpl w:val="A614F05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7E270005"/>
    <w:multiLevelType w:val="hybridMultilevel"/>
    <w:tmpl w:val="B92669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21395353">
    <w:abstractNumId w:val="12"/>
  </w:num>
  <w:num w:numId="2" w16cid:durableId="557321762">
    <w:abstractNumId w:val="0"/>
  </w:num>
  <w:num w:numId="3" w16cid:durableId="1887716133">
    <w:abstractNumId w:val="4"/>
  </w:num>
  <w:num w:numId="4" w16cid:durableId="1674261114">
    <w:abstractNumId w:val="5"/>
  </w:num>
  <w:num w:numId="5" w16cid:durableId="689724552">
    <w:abstractNumId w:val="8"/>
  </w:num>
  <w:num w:numId="6" w16cid:durableId="905067582">
    <w:abstractNumId w:val="14"/>
    <w:lvlOverride w:ilvl="0">
      <w:lvl w:ilvl="0">
        <w:numFmt w:val="decimal"/>
        <w:lvlText w:val="%1."/>
        <w:lvlJc w:val="left"/>
      </w:lvl>
    </w:lvlOverride>
  </w:num>
  <w:num w:numId="7" w16cid:durableId="84112367">
    <w:abstractNumId w:val="1"/>
    <w:lvlOverride w:ilvl="0">
      <w:lvl w:ilvl="0">
        <w:numFmt w:val="decimal"/>
        <w:lvlText w:val="%1."/>
        <w:lvlJc w:val="left"/>
      </w:lvl>
    </w:lvlOverride>
  </w:num>
  <w:num w:numId="8" w16cid:durableId="785580076">
    <w:abstractNumId w:val="3"/>
    <w:lvlOverride w:ilvl="0">
      <w:lvl w:ilvl="0">
        <w:numFmt w:val="decimal"/>
        <w:lvlText w:val="%1."/>
        <w:lvlJc w:val="left"/>
      </w:lvl>
    </w:lvlOverride>
  </w:num>
  <w:num w:numId="9" w16cid:durableId="973605338">
    <w:abstractNumId w:val="13"/>
    <w:lvlOverride w:ilvl="0">
      <w:lvl w:ilvl="0">
        <w:numFmt w:val="decimal"/>
        <w:lvlText w:val="%1."/>
        <w:lvlJc w:val="left"/>
      </w:lvl>
    </w:lvlOverride>
  </w:num>
  <w:num w:numId="10" w16cid:durableId="519122965">
    <w:abstractNumId w:val="9"/>
  </w:num>
  <w:num w:numId="11" w16cid:durableId="203911860">
    <w:abstractNumId w:val="7"/>
    <w:lvlOverride w:ilvl="0">
      <w:lvl w:ilvl="0">
        <w:numFmt w:val="decimal"/>
        <w:lvlText w:val="%1."/>
        <w:lvlJc w:val="left"/>
      </w:lvl>
    </w:lvlOverride>
  </w:num>
  <w:num w:numId="12" w16cid:durableId="1837962993">
    <w:abstractNumId w:val="11"/>
    <w:lvlOverride w:ilvl="0">
      <w:lvl w:ilvl="0">
        <w:numFmt w:val="decimal"/>
        <w:lvlText w:val="%1."/>
        <w:lvlJc w:val="left"/>
      </w:lvl>
    </w:lvlOverride>
  </w:num>
  <w:num w:numId="13" w16cid:durableId="1007367722">
    <w:abstractNumId w:val="2"/>
    <w:lvlOverride w:ilvl="0">
      <w:lvl w:ilvl="0">
        <w:numFmt w:val="lowerLetter"/>
        <w:lvlText w:val="%1."/>
        <w:lvlJc w:val="left"/>
      </w:lvl>
    </w:lvlOverride>
  </w:num>
  <w:num w:numId="14" w16cid:durableId="310211195">
    <w:abstractNumId w:val="2"/>
    <w:lvlOverride w:ilvl="0">
      <w:lvl w:ilvl="0">
        <w:numFmt w:val="lowerLetter"/>
        <w:lvlText w:val="%1."/>
        <w:lvlJc w:val="left"/>
      </w:lvl>
    </w:lvlOverride>
  </w:num>
  <w:num w:numId="15" w16cid:durableId="1832284644">
    <w:abstractNumId w:val="2"/>
    <w:lvlOverride w:ilvl="0">
      <w:lvl w:ilvl="0">
        <w:numFmt w:val="lowerLetter"/>
        <w:lvlText w:val="%1."/>
        <w:lvlJc w:val="left"/>
      </w:lvl>
    </w:lvlOverride>
  </w:num>
  <w:num w:numId="16" w16cid:durableId="193232214">
    <w:abstractNumId w:val="16"/>
  </w:num>
  <w:num w:numId="17" w16cid:durableId="917328144">
    <w:abstractNumId w:val="15"/>
  </w:num>
  <w:num w:numId="18" w16cid:durableId="971058183">
    <w:abstractNumId w:val="10"/>
  </w:num>
  <w:num w:numId="19" w16cid:durableId="1522358726">
    <w:abstractNumId w:val="6"/>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uenta Netflix">
    <w15:presenceInfo w15:providerId="Windows Live" w15:userId="1cf6668f8203c6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A4C"/>
    <w:rsid w:val="00000EF9"/>
    <w:rsid w:val="00003BF1"/>
    <w:rsid w:val="00004925"/>
    <w:rsid w:val="000100CC"/>
    <w:rsid w:val="0001036D"/>
    <w:rsid w:val="00012004"/>
    <w:rsid w:val="00012120"/>
    <w:rsid w:val="000143C8"/>
    <w:rsid w:val="0001479B"/>
    <w:rsid w:val="00014C85"/>
    <w:rsid w:val="00015B2F"/>
    <w:rsid w:val="00017A54"/>
    <w:rsid w:val="00021A0F"/>
    <w:rsid w:val="00023C90"/>
    <w:rsid w:val="00023F26"/>
    <w:rsid w:val="000242B1"/>
    <w:rsid w:val="00024F20"/>
    <w:rsid w:val="00025051"/>
    <w:rsid w:val="0002603C"/>
    <w:rsid w:val="00026FB2"/>
    <w:rsid w:val="00027D8A"/>
    <w:rsid w:val="00027FDF"/>
    <w:rsid w:val="00034532"/>
    <w:rsid w:val="0003492C"/>
    <w:rsid w:val="0003513A"/>
    <w:rsid w:val="000354E9"/>
    <w:rsid w:val="0003615E"/>
    <w:rsid w:val="00037C8D"/>
    <w:rsid w:val="00040257"/>
    <w:rsid w:val="00040D25"/>
    <w:rsid w:val="000420CD"/>
    <w:rsid w:val="00043022"/>
    <w:rsid w:val="000433BE"/>
    <w:rsid w:val="00043CA9"/>
    <w:rsid w:val="00044392"/>
    <w:rsid w:val="00047D86"/>
    <w:rsid w:val="00051133"/>
    <w:rsid w:val="00051812"/>
    <w:rsid w:val="00052028"/>
    <w:rsid w:val="00052EBF"/>
    <w:rsid w:val="00054BEC"/>
    <w:rsid w:val="00060CCD"/>
    <w:rsid w:val="00060F6F"/>
    <w:rsid w:val="00067A63"/>
    <w:rsid w:val="000741ED"/>
    <w:rsid w:val="0007502A"/>
    <w:rsid w:val="000778C0"/>
    <w:rsid w:val="00081B4F"/>
    <w:rsid w:val="0008229D"/>
    <w:rsid w:val="00087C33"/>
    <w:rsid w:val="00087DDC"/>
    <w:rsid w:val="00090619"/>
    <w:rsid w:val="0009342C"/>
    <w:rsid w:val="00093555"/>
    <w:rsid w:val="00093EEF"/>
    <w:rsid w:val="000966B5"/>
    <w:rsid w:val="00096E44"/>
    <w:rsid w:val="000A16D9"/>
    <w:rsid w:val="000A2A97"/>
    <w:rsid w:val="000A437E"/>
    <w:rsid w:val="000A4985"/>
    <w:rsid w:val="000A679B"/>
    <w:rsid w:val="000A7033"/>
    <w:rsid w:val="000A77CF"/>
    <w:rsid w:val="000A7A82"/>
    <w:rsid w:val="000B0F17"/>
    <w:rsid w:val="000B1449"/>
    <w:rsid w:val="000B250B"/>
    <w:rsid w:val="000B3F5E"/>
    <w:rsid w:val="000B4739"/>
    <w:rsid w:val="000B76DD"/>
    <w:rsid w:val="000C173D"/>
    <w:rsid w:val="000C2C45"/>
    <w:rsid w:val="000C61FB"/>
    <w:rsid w:val="000C68A7"/>
    <w:rsid w:val="000C6BB1"/>
    <w:rsid w:val="000D0019"/>
    <w:rsid w:val="000D059C"/>
    <w:rsid w:val="000D35E5"/>
    <w:rsid w:val="000D6C22"/>
    <w:rsid w:val="000E01E9"/>
    <w:rsid w:val="000E0A60"/>
    <w:rsid w:val="000E10AC"/>
    <w:rsid w:val="000E42AA"/>
    <w:rsid w:val="000E6729"/>
    <w:rsid w:val="000E6CE8"/>
    <w:rsid w:val="000E7F9C"/>
    <w:rsid w:val="000F2200"/>
    <w:rsid w:val="000F4AEF"/>
    <w:rsid w:val="000F5750"/>
    <w:rsid w:val="000F648B"/>
    <w:rsid w:val="000F6506"/>
    <w:rsid w:val="000F6A99"/>
    <w:rsid w:val="00100ED8"/>
    <w:rsid w:val="00104B21"/>
    <w:rsid w:val="00105838"/>
    <w:rsid w:val="00105986"/>
    <w:rsid w:val="0010700F"/>
    <w:rsid w:val="00107F68"/>
    <w:rsid w:val="00110DF4"/>
    <w:rsid w:val="00113F81"/>
    <w:rsid w:val="00115098"/>
    <w:rsid w:val="00115ED4"/>
    <w:rsid w:val="00116CA4"/>
    <w:rsid w:val="00116DE2"/>
    <w:rsid w:val="00116F63"/>
    <w:rsid w:val="0011717F"/>
    <w:rsid w:val="00117F0E"/>
    <w:rsid w:val="00122985"/>
    <w:rsid w:val="00122B5A"/>
    <w:rsid w:val="001236D3"/>
    <w:rsid w:val="0012442C"/>
    <w:rsid w:val="0012625F"/>
    <w:rsid w:val="0012738D"/>
    <w:rsid w:val="0013088F"/>
    <w:rsid w:val="00131868"/>
    <w:rsid w:val="00136D56"/>
    <w:rsid w:val="001371CD"/>
    <w:rsid w:val="00137D90"/>
    <w:rsid w:val="00137F41"/>
    <w:rsid w:val="0014051F"/>
    <w:rsid w:val="0014074E"/>
    <w:rsid w:val="0014188A"/>
    <w:rsid w:val="001474B9"/>
    <w:rsid w:val="001506B0"/>
    <w:rsid w:val="001567DA"/>
    <w:rsid w:val="00156829"/>
    <w:rsid w:val="00162FC6"/>
    <w:rsid w:val="00163D54"/>
    <w:rsid w:val="0016693E"/>
    <w:rsid w:val="001731D4"/>
    <w:rsid w:val="00173DBE"/>
    <w:rsid w:val="00174B2A"/>
    <w:rsid w:val="00175968"/>
    <w:rsid w:val="00175CF0"/>
    <w:rsid w:val="00177756"/>
    <w:rsid w:val="001812DE"/>
    <w:rsid w:val="00181D5C"/>
    <w:rsid w:val="00182BF3"/>
    <w:rsid w:val="0018489F"/>
    <w:rsid w:val="00190865"/>
    <w:rsid w:val="0019329E"/>
    <w:rsid w:val="0019497A"/>
    <w:rsid w:val="001A0FEB"/>
    <w:rsid w:val="001A3224"/>
    <w:rsid w:val="001A371B"/>
    <w:rsid w:val="001A71E2"/>
    <w:rsid w:val="001B2BC0"/>
    <w:rsid w:val="001B4888"/>
    <w:rsid w:val="001C58E3"/>
    <w:rsid w:val="001C7E2C"/>
    <w:rsid w:val="001C7E7E"/>
    <w:rsid w:val="001D161F"/>
    <w:rsid w:val="001D1EF2"/>
    <w:rsid w:val="001D28E6"/>
    <w:rsid w:val="001D40A8"/>
    <w:rsid w:val="001D6148"/>
    <w:rsid w:val="001D67B0"/>
    <w:rsid w:val="001D75AC"/>
    <w:rsid w:val="001E0E68"/>
    <w:rsid w:val="001E153C"/>
    <w:rsid w:val="001E3D8B"/>
    <w:rsid w:val="001E40CE"/>
    <w:rsid w:val="001E5E69"/>
    <w:rsid w:val="001E5F3F"/>
    <w:rsid w:val="001F0750"/>
    <w:rsid w:val="001F0DFF"/>
    <w:rsid w:val="001F2F91"/>
    <w:rsid w:val="001F3E06"/>
    <w:rsid w:val="001F4BC5"/>
    <w:rsid w:val="001F7FC8"/>
    <w:rsid w:val="00200A4E"/>
    <w:rsid w:val="0020234E"/>
    <w:rsid w:val="002044B8"/>
    <w:rsid w:val="002056EB"/>
    <w:rsid w:val="002067E0"/>
    <w:rsid w:val="00207DA5"/>
    <w:rsid w:val="00210FBC"/>
    <w:rsid w:val="00211CA2"/>
    <w:rsid w:val="0021392D"/>
    <w:rsid w:val="00213E27"/>
    <w:rsid w:val="00214BAE"/>
    <w:rsid w:val="0021605E"/>
    <w:rsid w:val="00217263"/>
    <w:rsid w:val="002176F3"/>
    <w:rsid w:val="00217E56"/>
    <w:rsid w:val="00221190"/>
    <w:rsid w:val="0022363F"/>
    <w:rsid w:val="00224088"/>
    <w:rsid w:val="00224A0B"/>
    <w:rsid w:val="00227CEA"/>
    <w:rsid w:val="00230056"/>
    <w:rsid w:val="0023051D"/>
    <w:rsid w:val="00230832"/>
    <w:rsid w:val="00230959"/>
    <w:rsid w:val="00231426"/>
    <w:rsid w:val="0023201B"/>
    <w:rsid w:val="0023298B"/>
    <w:rsid w:val="002341D9"/>
    <w:rsid w:val="002375C0"/>
    <w:rsid w:val="00237F8C"/>
    <w:rsid w:val="00242C3B"/>
    <w:rsid w:val="002456A2"/>
    <w:rsid w:val="00246CAD"/>
    <w:rsid w:val="00247D3B"/>
    <w:rsid w:val="002529D9"/>
    <w:rsid w:val="00252ADC"/>
    <w:rsid w:val="00253322"/>
    <w:rsid w:val="00253F05"/>
    <w:rsid w:val="00254449"/>
    <w:rsid w:val="0025447B"/>
    <w:rsid w:val="002555B3"/>
    <w:rsid w:val="00255C3A"/>
    <w:rsid w:val="00256EF9"/>
    <w:rsid w:val="00261DB7"/>
    <w:rsid w:val="00264C97"/>
    <w:rsid w:val="00265259"/>
    <w:rsid w:val="00267D11"/>
    <w:rsid w:val="00267D2C"/>
    <w:rsid w:val="00270BEC"/>
    <w:rsid w:val="00271CD9"/>
    <w:rsid w:val="00272368"/>
    <w:rsid w:val="00274A32"/>
    <w:rsid w:val="00275E47"/>
    <w:rsid w:val="0027668D"/>
    <w:rsid w:val="00280869"/>
    <w:rsid w:val="00282885"/>
    <w:rsid w:val="002830EB"/>
    <w:rsid w:val="00283846"/>
    <w:rsid w:val="00284409"/>
    <w:rsid w:val="0028456D"/>
    <w:rsid w:val="00285BCF"/>
    <w:rsid w:val="002865C7"/>
    <w:rsid w:val="00287422"/>
    <w:rsid w:val="00290045"/>
    <w:rsid w:val="00291040"/>
    <w:rsid w:val="00293359"/>
    <w:rsid w:val="00294EA1"/>
    <w:rsid w:val="0029659C"/>
    <w:rsid w:val="002965E8"/>
    <w:rsid w:val="002974B3"/>
    <w:rsid w:val="002A08DD"/>
    <w:rsid w:val="002A1C95"/>
    <w:rsid w:val="002A2520"/>
    <w:rsid w:val="002A33B6"/>
    <w:rsid w:val="002A3D05"/>
    <w:rsid w:val="002A7770"/>
    <w:rsid w:val="002A7D7D"/>
    <w:rsid w:val="002B091D"/>
    <w:rsid w:val="002B1594"/>
    <w:rsid w:val="002B3811"/>
    <w:rsid w:val="002B4356"/>
    <w:rsid w:val="002B6832"/>
    <w:rsid w:val="002B6E78"/>
    <w:rsid w:val="002C4997"/>
    <w:rsid w:val="002C4C51"/>
    <w:rsid w:val="002C709C"/>
    <w:rsid w:val="002D1DCF"/>
    <w:rsid w:val="002D213B"/>
    <w:rsid w:val="002D4338"/>
    <w:rsid w:val="002D5CA1"/>
    <w:rsid w:val="002D6B5E"/>
    <w:rsid w:val="002D7CF7"/>
    <w:rsid w:val="002D7E2F"/>
    <w:rsid w:val="002E02CF"/>
    <w:rsid w:val="002E0B53"/>
    <w:rsid w:val="002E2449"/>
    <w:rsid w:val="002F1157"/>
    <w:rsid w:val="002F1AC5"/>
    <w:rsid w:val="002F1E01"/>
    <w:rsid w:val="002F4C61"/>
    <w:rsid w:val="002F5A8F"/>
    <w:rsid w:val="002F682F"/>
    <w:rsid w:val="00301419"/>
    <w:rsid w:val="00303702"/>
    <w:rsid w:val="00303E10"/>
    <w:rsid w:val="003060BC"/>
    <w:rsid w:val="003063A8"/>
    <w:rsid w:val="003066B0"/>
    <w:rsid w:val="00311037"/>
    <w:rsid w:val="0031340F"/>
    <w:rsid w:val="003160A7"/>
    <w:rsid w:val="00317CF1"/>
    <w:rsid w:val="00317EAB"/>
    <w:rsid w:val="003208EC"/>
    <w:rsid w:val="00321109"/>
    <w:rsid w:val="00322A9C"/>
    <w:rsid w:val="00324112"/>
    <w:rsid w:val="00325239"/>
    <w:rsid w:val="00325661"/>
    <w:rsid w:val="003276D4"/>
    <w:rsid w:val="00330A6B"/>
    <w:rsid w:val="00330AA1"/>
    <w:rsid w:val="0033160B"/>
    <w:rsid w:val="00331C4E"/>
    <w:rsid w:val="00332869"/>
    <w:rsid w:val="00335134"/>
    <w:rsid w:val="00335FD4"/>
    <w:rsid w:val="003361F6"/>
    <w:rsid w:val="00342306"/>
    <w:rsid w:val="0034324E"/>
    <w:rsid w:val="003461F1"/>
    <w:rsid w:val="00346756"/>
    <w:rsid w:val="00351837"/>
    <w:rsid w:val="00352AAC"/>
    <w:rsid w:val="00352DA9"/>
    <w:rsid w:val="00353FB4"/>
    <w:rsid w:val="00355C84"/>
    <w:rsid w:val="00360D08"/>
    <w:rsid w:val="00361A60"/>
    <w:rsid w:val="00366468"/>
    <w:rsid w:val="003706B8"/>
    <w:rsid w:val="00371451"/>
    <w:rsid w:val="00372F46"/>
    <w:rsid w:val="003732A6"/>
    <w:rsid w:val="00373C5D"/>
    <w:rsid w:val="00375BD0"/>
    <w:rsid w:val="00380AB8"/>
    <w:rsid w:val="00384D02"/>
    <w:rsid w:val="00385643"/>
    <w:rsid w:val="003867C6"/>
    <w:rsid w:val="00387057"/>
    <w:rsid w:val="003877B3"/>
    <w:rsid w:val="0039048A"/>
    <w:rsid w:val="0039051D"/>
    <w:rsid w:val="003914FA"/>
    <w:rsid w:val="00392D7E"/>
    <w:rsid w:val="003940AA"/>
    <w:rsid w:val="00396921"/>
    <w:rsid w:val="00396DCE"/>
    <w:rsid w:val="003A29D0"/>
    <w:rsid w:val="003A64CA"/>
    <w:rsid w:val="003A79CB"/>
    <w:rsid w:val="003B53A8"/>
    <w:rsid w:val="003B5621"/>
    <w:rsid w:val="003C2884"/>
    <w:rsid w:val="003C3533"/>
    <w:rsid w:val="003C4768"/>
    <w:rsid w:val="003C47A9"/>
    <w:rsid w:val="003C7351"/>
    <w:rsid w:val="003D15FB"/>
    <w:rsid w:val="003D3CCF"/>
    <w:rsid w:val="003D3FFA"/>
    <w:rsid w:val="003D4B4F"/>
    <w:rsid w:val="003D55B4"/>
    <w:rsid w:val="003D6592"/>
    <w:rsid w:val="003D6E16"/>
    <w:rsid w:val="003E67B0"/>
    <w:rsid w:val="003E6F85"/>
    <w:rsid w:val="003F644C"/>
    <w:rsid w:val="003F6B72"/>
    <w:rsid w:val="003F7405"/>
    <w:rsid w:val="003F7819"/>
    <w:rsid w:val="00400D24"/>
    <w:rsid w:val="0040159C"/>
    <w:rsid w:val="00402F3A"/>
    <w:rsid w:val="004051B0"/>
    <w:rsid w:val="0040608F"/>
    <w:rsid w:val="00406296"/>
    <w:rsid w:val="004066F1"/>
    <w:rsid w:val="00407FEC"/>
    <w:rsid w:val="004134A5"/>
    <w:rsid w:val="00413F70"/>
    <w:rsid w:val="004170F0"/>
    <w:rsid w:val="004214D8"/>
    <w:rsid w:val="004215C6"/>
    <w:rsid w:val="00421A7F"/>
    <w:rsid w:val="00422C80"/>
    <w:rsid w:val="00422D6D"/>
    <w:rsid w:val="004234AA"/>
    <w:rsid w:val="004240B4"/>
    <w:rsid w:val="004259CD"/>
    <w:rsid w:val="0042705C"/>
    <w:rsid w:val="0042738D"/>
    <w:rsid w:val="00430404"/>
    <w:rsid w:val="00430BCA"/>
    <w:rsid w:val="00430F66"/>
    <w:rsid w:val="0043165F"/>
    <w:rsid w:val="00432514"/>
    <w:rsid w:val="004363C7"/>
    <w:rsid w:val="004378D0"/>
    <w:rsid w:val="00437DBD"/>
    <w:rsid w:val="0044030E"/>
    <w:rsid w:val="0044409E"/>
    <w:rsid w:val="00446AD9"/>
    <w:rsid w:val="004532D3"/>
    <w:rsid w:val="00453777"/>
    <w:rsid w:val="00453C8F"/>
    <w:rsid w:val="0045640E"/>
    <w:rsid w:val="0045705E"/>
    <w:rsid w:val="00457EC5"/>
    <w:rsid w:val="004619F3"/>
    <w:rsid w:val="00464CEE"/>
    <w:rsid w:val="00465787"/>
    <w:rsid w:val="00467EC4"/>
    <w:rsid w:val="004713B3"/>
    <w:rsid w:val="0047155D"/>
    <w:rsid w:val="00471854"/>
    <w:rsid w:val="00473733"/>
    <w:rsid w:val="00473BF7"/>
    <w:rsid w:val="004740BA"/>
    <w:rsid w:val="00474C9A"/>
    <w:rsid w:val="00476404"/>
    <w:rsid w:val="00480FE0"/>
    <w:rsid w:val="004815DB"/>
    <w:rsid w:val="0048177D"/>
    <w:rsid w:val="004833AB"/>
    <w:rsid w:val="0048374C"/>
    <w:rsid w:val="00483B8C"/>
    <w:rsid w:val="00491B8A"/>
    <w:rsid w:val="004932C2"/>
    <w:rsid w:val="00494169"/>
    <w:rsid w:val="00496FFF"/>
    <w:rsid w:val="00497A85"/>
    <w:rsid w:val="004A0C2A"/>
    <w:rsid w:val="004A0CBB"/>
    <w:rsid w:val="004A1176"/>
    <w:rsid w:val="004A3F2D"/>
    <w:rsid w:val="004A759F"/>
    <w:rsid w:val="004B31A9"/>
    <w:rsid w:val="004B4F1F"/>
    <w:rsid w:val="004B73B5"/>
    <w:rsid w:val="004C1B56"/>
    <w:rsid w:val="004C287C"/>
    <w:rsid w:val="004D05EE"/>
    <w:rsid w:val="004D51FC"/>
    <w:rsid w:val="004E07C2"/>
    <w:rsid w:val="004E0F45"/>
    <w:rsid w:val="004E34EE"/>
    <w:rsid w:val="004E6CF5"/>
    <w:rsid w:val="004F0385"/>
    <w:rsid w:val="004F2976"/>
    <w:rsid w:val="004F2A10"/>
    <w:rsid w:val="00500740"/>
    <w:rsid w:val="00504734"/>
    <w:rsid w:val="00507886"/>
    <w:rsid w:val="00510D84"/>
    <w:rsid w:val="005113FB"/>
    <w:rsid w:val="00511D1C"/>
    <w:rsid w:val="005148F1"/>
    <w:rsid w:val="00514EE7"/>
    <w:rsid w:val="005155C1"/>
    <w:rsid w:val="005219BA"/>
    <w:rsid w:val="00521AFF"/>
    <w:rsid w:val="005256D7"/>
    <w:rsid w:val="00526284"/>
    <w:rsid w:val="00527C92"/>
    <w:rsid w:val="0053030E"/>
    <w:rsid w:val="00532E62"/>
    <w:rsid w:val="00532FFF"/>
    <w:rsid w:val="0053476E"/>
    <w:rsid w:val="0053487D"/>
    <w:rsid w:val="00537BF1"/>
    <w:rsid w:val="005406FB"/>
    <w:rsid w:val="005409CA"/>
    <w:rsid w:val="005418B9"/>
    <w:rsid w:val="0054309C"/>
    <w:rsid w:val="00543524"/>
    <w:rsid w:val="005443EB"/>
    <w:rsid w:val="00545C98"/>
    <w:rsid w:val="00547105"/>
    <w:rsid w:val="00547758"/>
    <w:rsid w:val="005531E0"/>
    <w:rsid w:val="00553CB5"/>
    <w:rsid w:val="00556B7C"/>
    <w:rsid w:val="00560543"/>
    <w:rsid w:val="005642F7"/>
    <w:rsid w:val="005658CF"/>
    <w:rsid w:val="00571CD2"/>
    <w:rsid w:val="005746CA"/>
    <w:rsid w:val="00575C06"/>
    <w:rsid w:val="00576861"/>
    <w:rsid w:val="005816FB"/>
    <w:rsid w:val="0058223B"/>
    <w:rsid w:val="00583742"/>
    <w:rsid w:val="00583CAF"/>
    <w:rsid w:val="00585DD6"/>
    <w:rsid w:val="00586F98"/>
    <w:rsid w:val="005874F0"/>
    <w:rsid w:val="00592769"/>
    <w:rsid w:val="005950AE"/>
    <w:rsid w:val="005A0901"/>
    <w:rsid w:val="005A2FC7"/>
    <w:rsid w:val="005A4020"/>
    <w:rsid w:val="005A470E"/>
    <w:rsid w:val="005A562C"/>
    <w:rsid w:val="005B0243"/>
    <w:rsid w:val="005B04CC"/>
    <w:rsid w:val="005B0E22"/>
    <w:rsid w:val="005B1CCF"/>
    <w:rsid w:val="005B1E93"/>
    <w:rsid w:val="005B2CE5"/>
    <w:rsid w:val="005B36EE"/>
    <w:rsid w:val="005B4A34"/>
    <w:rsid w:val="005B4EB0"/>
    <w:rsid w:val="005B583B"/>
    <w:rsid w:val="005B6DBC"/>
    <w:rsid w:val="005B7730"/>
    <w:rsid w:val="005C1651"/>
    <w:rsid w:val="005C22B4"/>
    <w:rsid w:val="005C447A"/>
    <w:rsid w:val="005C4760"/>
    <w:rsid w:val="005C597F"/>
    <w:rsid w:val="005C6716"/>
    <w:rsid w:val="005C68B0"/>
    <w:rsid w:val="005D1411"/>
    <w:rsid w:val="005D2151"/>
    <w:rsid w:val="005D3E58"/>
    <w:rsid w:val="005D6C55"/>
    <w:rsid w:val="005E1C2E"/>
    <w:rsid w:val="005E2F4A"/>
    <w:rsid w:val="005E3B7A"/>
    <w:rsid w:val="005E521F"/>
    <w:rsid w:val="005F2F69"/>
    <w:rsid w:val="005F5ED4"/>
    <w:rsid w:val="005F6E4F"/>
    <w:rsid w:val="006001C3"/>
    <w:rsid w:val="0060103F"/>
    <w:rsid w:val="00601A78"/>
    <w:rsid w:val="00601E5D"/>
    <w:rsid w:val="00605D56"/>
    <w:rsid w:val="00606162"/>
    <w:rsid w:val="00607315"/>
    <w:rsid w:val="00607C8C"/>
    <w:rsid w:val="0061025B"/>
    <w:rsid w:val="00611632"/>
    <w:rsid w:val="006124B2"/>
    <w:rsid w:val="006125B9"/>
    <w:rsid w:val="00614222"/>
    <w:rsid w:val="00615598"/>
    <w:rsid w:val="00615A84"/>
    <w:rsid w:val="0061647C"/>
    <w:rsid w:val="006165E2"/>
    <w:rsid w:val="0061696E"/>
    <w:rsid w:val="0062203A"/>
    <w:rsid w:val="00622ABA"/>
    <w:rsid w:val="00623301"/>
    <w:rsid w:val="00623B32"/>
    <w:rsid w:val="00625D06"/>
    <w:rsid w:val="0062738E"/>
    <w:rsid w:val="00630C38"/>
    <w:rsid w:val="006313FF"/>
    <w:rsid w:val="00634D44"/>
    <w:rsid w:val="006361DE"/>
    <w:rsid w:val="00636DD4"/>
    <w:rsid w:val="006375AD"/>
    <w:rsid w:val="00637D49"/>
    <w:rsid w:val="00641A42"/>
    <w:rsid w:val="00641B6F"/>
    <w:rsid w:val="00641C15"/>
    <w:rsid w:val="006420AE"/>
    <w:rsid w:val="006431FC"/>
    <w:rsid w:val="00645115"/>
    <w:rsid w:val="0064542E"/>
    <w:rsid w:val="00646E36"/>
    <w:rsid w:val="00652E26"/>
    <w:rsid w:val="0065482F"/>
    <w:rsid w:val="0065683D"/>
    <w:rsid w:val="00656D7F"/>
    <w:rsid w:val="006617E0"/>
    <w:rsid w:val="0066368A"/>
    <w:rsid w:val="00665B8A"/>
    <w:rsid w:val="00667435"/>
    <w:rsid w:val="006678D9"/>
    <w:rsid w:val="006679B1"/>
    <w:rsid w:val="00670752"/>
    <w:rsid w:val="006710D4"/>
    <w:rsid w:val="006713B5"/>
    <w:rsid w:val="00671880"/>
    <w:rsid w:val="00671EC7"/>
    <w:rsid w:val="00672FA0"/>
    <w:rsid w:val="00673DAB"/>
    <w:rsid w:val="00673DC8"/>
    <w:rsid w:val="00675753"/>
    <w:rsid w:val="006764F9"/>
    <w:rsid w:val="00676B9D"/>
    <w:rsid w:val="006822E1"/>
    <w:rsid w:val="00684913"/>
    <w:rsid w:val="00684F6B"/>
    <w:rsid w:val="00686223"/>
    <w:rsid w:val="006870C8"/>
    <w:rsid w:val="00687BFB"/>
    <w:rsid w:val="00690834"/>
    <w:rsid w:val="00690AB1"/>
    <w:rsid w:val="006915BA"/>
    <w:rsid w:val="006915F6"/>
    <w:rsid w:val="006938F9"/>
    <w:rsid w:val="0069489D"/>
    <w:rsid w:val="00696829"/>
    <w:rsid w:val="00697FF9"/>
    <w:rsid w:val="006A0821"/>
    <w:rsid w:val="006A1E36"/>
    <w:rsid w:val="006A3B93"/>
    <w:rsid w:val="006A70C0"/>
    <w:rsid w:val="006B3BEC"/>
    <w:rsid w:val="006B4A12"/>
    <w:rsid w:val="006B5D29"/>
    <w:rsid w:val="006B5DA3"/>
    <w:rsid w:val="006C0406"/>
    <w:rsid w:val="006C38B0"/>
    <w:rsid w:val="006C3F3A"/>
    <w:rsid w:val="006C5274"/>
    <w:rsid w:val="006D1BDC"/>
    <w:rsid w:val="006D2FB2"/>
    <w:rsid w:val="006D3334"/>
    <w:rsid w:val="006D53FA"/>
    <w:rsid w:val="006D5861"/>
    <w:rsid w:val="006D58E5"/>
    <w:rsid w:val="006D58F9"/>
    <w:rsid w:val="006D7885"/>
    <w:rsid w:val="006E3D97"/>
    <w:rsid w:val="006E5678"/>
    <w:rsid w:val="006E7A79"/>
    <w:rsid w:val="006F12D5"/>
    <w:rsid w:val="006F1335"/>
    <w:rsid w:val="006F1B9B"/>
    <w:rsid w:val="006F3CE8"/>
    <w:rsid w:val="006F446F"/>
    <w:rsid w:val="006F62C8"/>
    <w:rsid w:val="006F6706"/>
    <w:rsid w:val="006F6DA5"/>
    <w:rsid w:val="006F76D2"/>
    <w:rsid w:val="00700C59"/>
    <w:rsid w:val="00705E98"/>
    <w:rsid w:val="00706B38"/>
    <w:rsid w:val="00707E51"/>
    <w:rsid w:val="00712CDC"/>
    <w:rsid w:val="00712DA8"/>
    <w:rsid w:val="00713789"/>
    <w:rsid w:val="007147FE"/>
    <w:rsid w:val="007164A9"/>
    <w:rsid w:val="007177A9"/>
    <w:rsid w:val="007218C6"/>
    <w:rsid w:val="00722B60"/>
    <w:rsid w:val="00724615"/>
    <w:rsid w:val="007249FD"/>
    <w:rsid w:val="00725F67"/>
    <w:rsid w:val="007263A9"/>
    <w:rsid w:val="00730DE0"/>
    <w:rsid w:val="00732A80"/>
    <w:rsid w:val="0073307B"/>
    <w:rsid w:val="00734570"/>
    <w:rsid w:val="007352FB"/>
    <w:rsid w:val="00736587"/>
    <w:rsid w:val="007368AC"/>
    <w:rsid w:val="00740AB5"/>
    <w:rsid w:val="00741E72"/>
    <w:rsid w:val="00741F7C"/>
    <w:rsid w:val="007423C5"/>
    <w:rsid w:val="00743AC0"/>
    <w:rsid w:val="007453E2"/>
    <w:rsid w:val="007462B1"/>
    <w:rsid w:val="007519E2"/>
    <w:rsid w:val="00755190"/>
    <w:rsid w:val="00756C4E"/>
    <w:rsid w:val="00760E39"/>
    <w:rsid w:val="0076246A"/>
    <w:rsid w:val="007629BE"/>
    <w:rsid w:val="00763B5C"/>
    <w:rsid w:val="007669D0"/>
    <w:rsid w:val="00766CC1"/>
    <w:rsid w:val="00770920"/>
    <w:rsid w:val="00771BD4"/>
    <w:rsid w:val="007721CF"/>
    <w:rsid w:val="007736F6"/>
    <w:rsid w:val="0077448A"/>
    <w:rsid w:val="007752B3"/>
    <w:rsid w:val="00775619"/>
    <w:rsid w:val="00776679"/>
    <w:rsid w:val="007773ED"/>
    <w:rsid w:val="00780360"/>
    <w:rsid w:val="007821EE"/>
    <w:rsid w:val="00783D77"/>
    <w:rsid w:val="00785BC7"/>
    <w:rsid w:val="0078633D"/>
    <w:rsid w:val="00786699"/>
    <w:rsid w:val="00786D99"/>
    <w:rsid w:val="007929FE"/>
    <w:rsid w:val="00792DBF"/>
    <w:rsid w:val="007930AB"/>
    <w:rsid w:val="007945BF"/>
    <w:rsid w:val="007A38FE"/>
    <w:rsid w:val="007A3FEC"/>
    <w:rsid w:val="007B0C0D"/>
    <w:rsid w:val="007B0DA3"/>
    <w:rsid w:val="007B10F0"/>
    <w:rsid w:val="007B3FBC"/>
    <w:rsid w:val="007B4A53"/>
    <w:rsid w:val="007B6CDE"/>
    <w:rsid w:val="007B79E4"/>
    <w:rsid w:val="007C0207"/>
    <w:rsid w:val="007C2DF7"/>
    <w:rsid w:val="007C326E"/>
    <w:rsid w:val="007C3760"/>
    <w:rsid w:val="007C69B8"/>
    <w:rsid w:val="007D2966"/>
    <w:rsid w:val="007D589F"/>
    <w:rsid w:val="007D6188"/>
    <w:rsid w:val="007D66E5"/>
    <w:rsid w:val="007D6B04"/>
    <w:rsid w:val="007D77E3"/>
    <w:rsid w:val="007D7E8D"/>
    <w:rsid w:val="007E15E8"/>
    <w:rsid w:val="007E293C"/>
    <w:rsid w:val="007E2E8D"/>
    <w:rsid w:val="007E2F0F"/>
    <w:rsid w:val="007E41E2"/>
    <w:rsid w:val="007E4311"/>
    <w:rsid w:val="007F09B3"/>
    <w:rsid w:val="007F481C"/>
    <w:rsid w:val="007F49FC"/>
    <w:rsid w:val="007F5565"/>
    <w:rsid w:val="007F5E0A"/>
    <w:rsid w:val="007F6AA4"/>
    <w:rsid w:val="007F72E0"/>
    <w:rsid w:val="00800503"/>
    <w:rsid w:val="008011D1"/>
    <w:rsid w:val="00802F51"/>
    <w:rsid w:val="008035F2"/>
    <w:rsid w:val="00803A6C"/>
    <w:rsid w:val="00803C97"/>
    <w:rsid w:val="008114AF"/>
    <w:rsid w:val="00811543"/>
    <w:rsid w:val="00813F2F"/>
    <w:rsid w:val="00814FE8"/>
    <w:rsid w:val="0081522B"/>
    <w:rsid w:val="0081537F"/>
    <w:rsid w:val="0081592A"/>
    <w:rsid w:val="008168B9"/>
    <w:rsid w:val="00816D7C"/>
    <w:rsid w:val="00822061"/>
    <w:rsid w:val="00825625"/>
    <w:rsid w:val="00832B0E"/>
    <w:rsid w:val="00832EC6"/>
    <w:rsid w:val="0083433E"/>
    <w:rsid w:val="00834A72"/>
    <w:rsid w:val="00840DBA"/>
    <w:rsid w:val="00842995"/>
    <w:rsid w:val="00846C8E"/>
    <w:rsid w:val="00850D18"/>
    <w:rsid w:val="00851744"/>
    <w:rsid w:val="00852DB5"/>
    <w:rsid w:val="008531DC"/>
    <w:rsid w:val="008553F8"/>
    <w:rsid w:val="00857D9A"/>
    <w:rsid w:val="0086153B"/>
    <w:rsid w:val="00861C4D"/>
    <w:rsid w:val="00861C85"/>
    <w:rsid w:val="00863155"/>
    <w:rsid w:val="0086372A"/>
    <w:rsid w:val="00863C23"/>
    <w:rsid w:val="008649A6"/>
    <w:rsid w:val="00865BD0"/>
    <w:rsid w:val="00865EBA"/>
    <w:rsid w:val="00866301"/>
    <w:rsid w:val="008666B0"/>
    <w:rsid w:val="00866D76"/>
    <w:rsid w:val="00870DEE"/>
    <w:rsid w:val="008727CD"/>
    <w:rsid w:val="00874164"/>
    <w:rsid w:val="00880909"/>
    <w:rsid w:val="00881D2E"/>
    <w:rsid w:val="00884153"/>
    <w:rsid w:val="00884185"/>
    <w:rsid w:val="008854BA"/>
    <w:rsid w:val="008865AE"/>
    <w:rsid w:val="00887406"/>
    <w:rsid w:val="00887F47"/>
    <w:rsid w:val="00890554"/>
    <w:rsid w:val="00891891"/>
    <w:rsid w:val="00892EE0"/>
    <w:rsid w:val="00893B6B"/>
    <w:rsid w:val="008960EE"/>
    <w:rsid w:val="00897671"/>
    <w:rsid w:val="008A048C"/>
    <w:rsid w:val="008A4E29"/>
    <w:rsid w:val="008A748B"/>
    <w:rsid w:val="008B18B2"/>
    <w:rsid w:val="008B1A99"/>
    <w:rsid w:val="008B1DB2"/>
    <w:rsid w:val="008B370A"/>
    <w:rsid w:val="008B712E"/>
    <w:rsid w:val="008C19DA"/>
    <w:rsid w:val="008C2305"/>
    <w:rsid w:val="008C3F4D"/>
    <w:rsid w:val="008C508D"/>
    <w:rsid w:val="008C7EC9"/>
    <w:rsid w:val="008D043C"/>
    <w:rsid w:val="008D29E5"/>
    <w:rsid w:val="008D3178"/>
    <w:rsid w:val="008D39E1"/>
    <w:rsid w:val="008D4720"/>
    <w:rsid w:val="008D6E81"/>
    <w:rsid w:val="008D77B5"/>
    <w:rsid w:val="008E07E4"/>
    <w:rsid w:val="008E4663"/>
    <w:rsid w:val="008E7689"/>
    <w:rsid w:val="008F47B0"/>
    <w:rsid w:val="008F5E0C"/>
    <w:rsid w:val="008F664E"/>
    <w:rsid w:val="008F6CD5"/>
    <w:rsid w:val="008F79F9"/>
    <w:rsid w:val="009039C4"/>
    <w:rsid w:val="00904B14"/>
    <w:rsid w:val="00907025"/>
    <w:rsid w:val="0090711F"/>
    <w:rsid w:val="009126F7"/>
    <w:rsid w:val="00912E6C"/>
    <w:rsid w:val="00913A4C"/>
    <w:rsid w:val="00914C66"/>
    <w:rsid w:val="00915024"/>
    <w:rsid w:val="00917F85"/>
    <w:rsid w:val="0092638F"/>
    <w:rsid w:val="009274CA"/>
    <w:rsid w:val="009333EB"/>
    <w:rsid w:val="0093657B"/>
    <w:rsid w:val="00940E6C"/>
    <w:rsid w:val="0094319A"/>
    <w:rsid w:val="009439B9"/>
    <w:rsid w:val="0094604F"/>
    <w:rsid w:val="00951F0F"/>
    <w:rsid w:val="00953888"/>
    <w:rsid w:val="009542EE"/>
    <w:rsid w:val="0095749F"/>
    <w:rsid w:val="00960E6A"/>
    <w:rsid w:val="0096230F"/>
    <w:rsid w:val="00962EFA"/>
    <w:rsid w:val="00963E55"/>
    <w:rsid w:val="0096444B"/>
    <w:rsid w:val="00964AA8"/>
    <w:rsid w:val="00966F5B"/>
    <w:rsid w:val="009705AA"/>
    <w:rsid w:val="0097087D"/>
    <w:rsid w:val="00970FCE"/>
    <w:rsid w:val="00970FFB"/>
    <w:rsid w:val="00971998"/>
    <w:rsid w:val="00972232"/>
    <w:rsid w:val="00972685"/>
    <w:rsid w:val="009733F9"/>
    <w:rsid w:val="00973FFE"/>
    <w:rsid w:val="0097423C"/>
    <w:rsid w:val="009760D6"/>
    <w:rsid w:val="00985064"/>
    <w:rsid w:val="009860AE"/>
    <w:rsid w:val="00992259"/>
    <w:rsid w:val="0099300A"/>
    <w:rsid w:val="0099341D"/>
    <w:rsid w:val="009942F1"/>
    <w:rsid w:val="00994A05"/>
    <w:rsid w:val="00995071"/>
    <w:rsid w:val="009A07BB"/>
    <w:rsid w:val="009A0C1F"/>
    <w:rsid w:val="009A1A28"/>
    <w:rsid w:val="009A412E"/>
    <w:rsid w:val="009A4981"/>
    <w:rsid w:val="009A6769"/>
    <w:rsid w:val="009B32E8"/>
    <w:rsid w:val="009B37BF"/>
    <w:rsid w:val="009B3E6E"/>
    <w:rsid w:val="009B51AE"/>
    <w:rsid w:val="009C2879"/>
    <w:rsid w:val="009C4BEA"/>
    <w:rsid w:val="009C5D9D"/>
    <w:rsid w:val="009D0392"/>
    <w:rsid w:val="009D1087"/>
    <w:rsid w:val="009D1109"/>
    <w:rsid w:val="009D5468"/>
    <w:rsid w:val="009E083D"/>
    <w:rsid w:val="009E0A41"/>
    <w:rsid w:val="009E1543"/>
    <w:rsid w:val="009E2793"/>
    <w:rsid w:val="009E35E7"/>
    <w:rsid w:val="009E586D"/>
    <w:rsid w:val="009F013D"/>
    <w:rsid w:val="009F0250"/>
    <w:rsid w:val="009F109C"/>
    <w:rsid w:val="009F140C"/>
    <w:rsid w:val="009F3BEB"/>
    <w:rsid w:val="009F3C20"/>
    <w:rsid w:val="009F4AE8"/>
    <w:rsid w:val="009F64BE"/>
    <w:rsid w:val="009F79A1"/>
    <w:rsid w:val="00A00D07"/>
    <w:rsid w:val="00A05241"/>
    <w:rsid w:val="00A05E46"/>
    <w:rsid w:val="00A07875"/>
    <w:rsid w:val="00A11BF9"/>
    <w:rsid w:val="00A1251B"/>
    <w:rsid w:val="00A12C6A"/>
    <w:rsid w:val="00A137D7"/>
    <w:rsid w:val="00A14964"/>
    <w:rsid w:val="00A15BA0"/>
    <w:rsid w:val="00A17751"/>
    <w:rsid w:val="00A20CF6"/>
    <w:rsid w:val="00A23073"/>
    <w:rsid w:val="00A233AE"/>
    <w:rsid w:val="00A2417F"/>
    <w:rsid w:val="00A25B37"/>
    <w:rsid w:val="00A274F6"/>
    <w:rsid w:val="00A27A8F"/>
    <w:rsid w:val="00A31040"/>
    <w:rsid w:val="00A33D9D"/>
    <w:rsid w:val="00A341F4"/>
    <w:rsid w:val="00A35AD7"/>
    <w:rsid w:val="00A36AF6"/>
    <w:rsid w:val="00A370C8"/>
    <w:rsid w:val="00A41759"/>
    <w:rsid w:val="00A446D8"/>
    <w:rsid w:val="00A44A10"/>
    <w:rsid w:val="00A450AD"/>
    <w:rsid w:val="00A4603E"/>
    <w:rsid w:val="00A473A8"/>
    <w:rsid w:val="00A47AD6"/>
    <w:rsid w:val="00A51062"/>
    <w:rsid w:val="00A51376"/>
    <w:rsid w:val="00A53069"/>
    <w:rsid w:val="00A61190"/>
    <w:rsid w:val="00A62F89"/>
    <w:rsid w:val="00A7029A"/>
    <w:rsid w:val="00A70693"/>
    <w:rsid w:val="00A73442"/>
    <w:rsid w:val="00A73A3F"/>
    <w:rsid w:val="00A747B7"/>
    <w:rsid w:val="00A76445"/>
    <w:rsid w:val="00A8075E"/>
    <w:rsid w:val="00A81231"/>
    <w:rsid w:val="00A81816"/>
    <w:rsid w:val="00A84B9F"/>
    <w:rsid w:val="00A87C01"/>
    <w:rsid w:val="00A90377"/>
    <w:rsid w:val="00A92F07"/>
    <w:rsid w:val="00AA058D"/>
    <w:rsid w:val="00AA0F02"/>
    <w:rsid w:val="00AA3331"/>
    <w:rsid w:val="00AA3F9F"/>
    <w:rsid w:val="00AA614C"/>
    <w:rsid w:val="00AA6E65"/>
    <w:rsid w:val="00AA70F0"/>
    <w:rsid w:val="00AB0EB6"/>
    <w:rsid w:val="00AB25EF"/>
    <w:rsid w:val="00AB335A"/>
    <w:rsid w:val="00AB3F48"/>
    <w:rsid w:val="00AB5696"/>
    <w:rsid w:val="00AB6CB5"/>
    <w:rsid w:val="00AC1023"/>
    <w:rsid w:val="00AC1CE3"/>
    <w:rsid w:val="00AC2214"/>
    <w:rsid w:val="00AC62DA"/>
    <w:rsid w:val="00AC6A7A"/>
    <w:rsid w:val="00AC6C8C"/>
    <w:rsid w:val="00AC7587"/>
    <w:rsid w:val="00AD0D82"/>
    <w:rsid w:val="00AD17F0"/>
    <w:rsid w:val="00AD57C1"/>
    <w:rsid w:val="00AD6BC2"/>
    <w:rsid w:val="00AD7E83"/>
    <w:rsid w:val="00AE3DC7"/>
    <w:rsid w:val="00AE3E8C"/>
    <w:rsid w:val="00AE4795"/>
    <w:rsid w:val="00AE494D"/>
    <w:rsid w:val="00AE608D"/>
    <w:rsid w:val="00AE6207"/>
    <w:rsid w:val="00AE64DA"/>
    <w:rsid w:val="00AE6B71"/>
    <w:rsid w:val="00AF03A2"/>
    <w:rsid w:val="00AF04E7"/>
    <w:rsid w:val="00AF111D"/>
    <w:rsid w:val="00AF3AA3"/>
    <w:rsid w:val="00AF3EC8"/>
    <w:rsid w:val="00AF4B20"/>
    <w:rsid w:val="00AF574A"/>
    <w:rsid w:val="00AF62E4"/>
    <w:rsid w:val="00B0389E"/>
    <w:rsid w:val="00B03DC3"/>
    <w:rsid w:val="00B05F15"/>
    <w:rsid w:val="00B06257"/>
    <w:rsid w:val="00B073DE"/>
    <w:rsid w:val="00B10593"/>
    <w:rsid w:val="00B13FFF"/>
    <w:rsid w:val="00B14161"/>
    <w:rsid w:val="00B15FD9"/>
    <w:rsid w:val="00B171F5"/>
    <w:rsid w:val="00B17ACE"/>
    <w:rsid w:val="00B2060C"/>
    <w:rsid w:val="00B208D1"/>
    <w:rsid w:val="00B210F3"/>
    <w:rsid w:val="00B219B9"/>
    <w:rsid w:val="00B23209"/>
    <w:rsid w:val="00B2559B"/>
    <w:rsid w:val="00B272A8"/>
    <w:rsid w:val="00B305CD"/>
    <w:rsid w:val="00B30E8B"/>
    <w:rsid w:val="00B31915"/>
    <w:rsid w:val="00B33A30"/>
    <w:rsid w:val="00B33FEC"/>
    <w:rsid w:val="00B346D0"/>
    <w:rsid w:val="00B35827"/>
    <w:rsid w:val="00B36569"/>
    <w:rsid w:val="00B3751E"/>
    <w:rsid w:val="00B37A7B"/>
    <w:rsid w:val="00B40B46"/>
    <w:rsid w:val="00B459B3"/>
    <w:rsid w:val="00B470F9"/>
    <w:rsid w:val="00B47ABF"/>
    <w:rsid w:val="00B50FBD"/>
    <w:rsid w:val="00B52A9A"/>
    <w:rsid w:val="00B54217"/>
    <w:rsid w:val="00B54A9B"/>
    <w:rsid w:val="00B5533A"/>
    <w:rsid w:val="00B56210"/>
    <w:rsid w:val="00B60D95"/>
    <w:rsid w:val="00B625D2"/>
    <w:rsid w:val="00B63F80"/>
    <w:rsid w:val="00B64A8C"/>
    <w:rsid w:val="00B64F0B"/>
    <w:rsid w:val="00B64F23"/>
    <w:rsid w:val="00B66D47"/>
    <w:rsid w:val="00B67271"/>
    <w:rsid w:val="00B67C57"/>
    <w:rsid w:val="00B7014B"/>
    <w:rsid w:val="00B71A4C"/>
    <w:rsid w:val="00B72D5D"/>
    <w:rsid w:val="00B758D2"/>
    <w:rsid w:val="00B76011"/>
    <w:rsid w:val="00B77AAE"/>
    <w:rsid w:val="00B81B3A"/>
    <w:rsid w:val="00B81BC6"/>
    <w:rsid w:val="00B83E25"/>
    <w:rsid w:val="00B84B27"/>
    <w:rsid w:val="00B85120"/>
    <w:rsid w:val="00B854E3"/>
    <w:rsid w:val="00B860E3"/>
    <w:rsid w:val="00B8724A"/>
    <w:rsid w:val="00B878E7"/>
    <w:rsid w:val="00B92075"/>
    <w:rsid w:val="00B926FF"/>
    <w:rsid w:val="00B92DB6"/>
    <w:rsid w:val="00B93746"/>
    <w:rsid w:val="00B94937"/>
    <w:rsid w:val="00B9657A"/>
    <w:rsid w:val="00BA113D"/>
    <w:rsid w:val="00BA2420"/>
    <w:rsid w:val="00BA2E20"/>
    <w:rsid w:val="00BA2F15"/>
    <w:rsid w:val="00BA5726"/>
    <w:rsid w:val="00BB1B04"/>
    <w:rsid w:val="00BB2C48"/>
    <w:rsid w:val="00BB40A7"/>
    <w:rsid w:val="00BB638D"/>
    <w:rsid w:val="00BC2933"/>
    <w:rsid w:val="00BC36F5"/>
    <w:rsid w:val="00BC5A49"/>
    <w:rsid w:val="00BC6AEC"/>
    <w:rsid w:val="00BC6E18"/>
    <w:rsid w:val="00BD18DF"/>
    <w:rsid w:val="00BD1C00"/>
    <w:rsid w:val="00BD3CC8"/>
    <w:rsid w:val="00BD4025"/>
    <w:rsid w:val="00BD6D45"/>
    <w:rsid w:val="00BD73C7"/>
    <w:rsid w:val="00BD7A65"/>
    <w:rsid w:val="00BE3017"/>
    <w:rsid w:val="00BE49B9"/>
    <w:rsid w:val="00BF0ABE"/>
    <w:rsid w:val="00BF3AD0"/>
    <w:rsid w:val="00BF5A96"/>
    <w:rsid w:val="00BF763C"/>
    <w:rsid w:val="00C00AE3"/>
    <w:rsid w:val="00C00BE0"/>
    <w:rsid w:val="00C0216F"/>
    <w:rsid w:val="00C0337A"/>
    <w:rsid w:val="00C07697"/>
    <w:rsid w:val="00C10096"/>
    <w:rsid w:val="00C103C6"/>
    <w:rsid w:val="00C13C8B"/>
    <w:rsid w:val="00C13E00"/>
    <w:rsid w:val="00C16788"/>
    <w:rsid w:val="00C17C63"/>
    <w:rsid w:val="00C209A1"/>
    <w:rsid w:val="00C24E9A"/>
    <w:rsid w:val="00C259A7"/>
    <w:rsid w:val="00C26330"/>
    <w:rsid w:val="00C3124F"/>
    <w:rsid w:val="00C31AA9"/>
    <w:rsid w:val="00C408C9"/>
    <w:rsid w:val="00C40ED4"/>
    <w:rsid w:val="00C443C6"/>
    <w:rsid w:val="00C45F32"/>
    <w:rsid w:val="00C473B3"/>
    <w:rsid w:val="00C47FA9"/>
    <w:rsid w:val="00C50C39"/>
    <w:rsid w:val="00C50E05"/>
    <w:rsid w:val="00C52F31"/>
    <w:rsid w:val="00C53CF0"/>
    <w:rsid w:val="00C551E3"/>
    <w:rsid w:val="00C56903"/>
    <w:rsid w:val="00C57D57"/>
    <w:rsid w:val="00C6063D"/>
    <w:rsid w:val="00C60EB2"/>
    <w:rsid w:val="00C67FFC"/>
    <w:rsid w:val="00C709ED"/>
    <w:rsid w:val="00C71E0E"/>
    <w:rsid w:val="00C751A4"/>
    <w:rsid w:val="00C76649"/>
    <w:rsid w:val="00C77097"/>
    <w:rsid w:val="00C80106"/>
    <w:rsid w:val="00C80812"/>
    <w:rsid w:val="00C82068"/>
    <w:rsid w:val="00C833C7"/>
    <w:rsid w:val="00C87808"/>
    <w:rsid w:val="00C87A5D"/>
    <w:rsid w:val="00C922C3"/>
    <w:rsid w:val="00C94EB2"/>
    <w:rsid w:val="00C9566F"/>
    <w:rsid w:val="00CA0518"/>
    <w:rsid w:val="00CA1166"/>
    <w:rsid w:val="00CA3156"/>
    <w:rsid w:val="00CA3A4A"/>
    <w:rsid w:val="00CA3AA5"/>
    <w:rsid w:val="00CA52CD"/>
    <w:rsid w:val="00CA6033"/>
    <w:rsid w:val="00CA62E5"/>
    <w:rsid w:val="00CB63B7"/>
    <w:rsid w:val="00CC0743"/>
    <w:rsid w:val="00CC6877"/>
    <w:rsid w:val="00CD45C0"/>
    <w:rsid w:val="00CD5FB7"/>
    <w:rsid w:val="00CE0B50"/>
    <w:rsid w:val="00CE260A"/>
    <w:rsid w:val="00CE30EA"/>
    <w:rsid w:val="00CE39A1"/>
    <w:rsid w:val="00CE3A0D"/>
    <w:rsid w:val="00CE50EF"/>
    <w:rsid w:val="00CF0C14"/>
    <w:rsid w:val="00CF2BF4"/>
    <w:rsid w:val="00CF35EE"/>
    <w:rsid w:val="00CF4EFB"/>
    <w:rsid w:val="00CF52A2"/>
    <w:rsid w:val="00CF5B75"/>
    <w:rsid w:val="00D000D0"/>
    <w:rsid w:val="00D00980"/>
    <w:rsid w:val="00D016ED"/>
    <w:rsid w:val="00D01A71"/>
    <w:rsid w:val="00D0271A"/>
    <w:rsid w:val="00D02887"/>
    <w:rsid w:val="00D04C38"/>
    <w:rsid w:val="00D06FF7"/>
    <w:rsid w:val="00D07E69"/>
    <w:rsid w:val="00D07F98"/>
    <w:rsid w:val="00D117C6"/>
    <w:rsid w:val="00D11BD9"/>
    <w:rsid w:val="00D12E6E"/>
    <w:rsid w:val="00D15383"/>
    <w:rsid w:val="00D16418"/>
    <w:rsid w:val="00D16B67"/>
    <w:rsid w:val="00D17704"/>
    <w:rsid w:val="00D22597"/>
    <w:rsid w:val="00D30AD7"/>
    <w:rsid w:val="00D31224"/>
    <w:rsid w:val="00D327A9"/>
    <w:rsid w:val="00D35948"/>
    <w:rsid w:val="00D373A1"/>
    <w:rsid w:val="00D42C4C"/>
    <w:rsid w:val="00D439A1"/>
    <w:rsid w:val="00D44667"/>
    <w:rsid w:val="00D470A8"/>
    <w:rsid w:val="00D5014D"/>
    <w:rsid w:val="00D51DE3"/>
    <w:rsid w:val="00D546C5"/>
    <w:rsid w:val="00D573FA"/>
    <w:rsid w:val="00D574A7"/>
    <w:rsid w:val="00D61B8A"/>
    <w:rsid w:val="00D62BBD"/>
    <w:rsid w:val="00D62EDC"/>
    <w:rsid w:val="00D646E8"/>
    <w:rsid w:val="00D661EE"/>
    <w:rsid w:val="00D70CDB"/>
    <w:rsid w:val="00D710C3"/>
    <w:rsid w:val="00D71826"/>
    <w:rsid w:val="00D763E5"/>
    <w:rsid w:val="00D8004E"/>
    <w:rsid w:val="00D816A2"/>
    <w:rsid w:val="00D8176B"/>
    <w:rsid w:val="00D81813"/>
    <w:rsid w:val="00D81D50"/>
    <w:rsid w:val="00D84826"/>
    <w:rsid w:val="00D84EEE"/>
    <w:rsid w:val="00D85EA9"/>
    <w:rsid w:val="00D871C9"/>
    <w:rsid w:val="00D92476"/>
    <w:rsid w:val="00D926A7"/>
    <w:rsid w:val="00D93943"/>
    <w:rsid w:val="00D93AB2"/>
    <w:rsid w:val="00D947EB"/>
    <w:rsid w:val="00D9485C"/>
    <w:rsid w:val="00D94FAE"/>
    <w:rsid w:val="00D958F1"/>
    <w:rsid w:val="00D95EFB"/>
    <w:rsid w:val="00D9784C"/>
    <w:rsid w:val="00DA08EC"/>
    <w:rsid w:val="00DA1544"/>
    <w:rsid w:val="00DA2A06"/>
    <w:rsid w:val="00DA33A0"/>
    <w:rsid w:val="00DA4CC7"/>
    <w:rsid w:val="00DA548E"/>
    <w:rsid w:val="00DA6859"/>
    <w:rsid w:val="00DA6971"/>
    <w:rsid w:val="00DB03AE"/>
    <w:rsid w:val="00DB1343"/>
    <w:rsid w:val="00DB2C56"/>
    <w:rsid w:val="00DB3D69"/>
    <w:rsid w:val="00DB4191"/>
    <w:rsid w:val="00DB7000"/>
    <w:rsid w:val="00DB705B"/>
    <w:rsid w:val="00DC1B5C"/>
    <w:rsid w:val="00DC3A7E"/>
    <w:rsid w:val="00DC47ED"/>
    <w:rsid w:val="00DC5C3D"/>
    <w:rsid w:val="00DD0290"/>
    <w:rsid w:val="00DD608B"/>
    <w:rsid w:val="00DE096A"/>
    <w:rsid w:val="00DE12F5"/>
    <w:rsid w:val="00DE2E49"/>
    <w:rsid w:val="00DE51EA"/>
    <w:rsid w:val="00DE663F"/>
    <w:rsid w:val="00DE6D88"/>
    <w:rsid w:val="00DF0D46"/>
    <w:rsid w:val="00DF25AB"/>
    <w:rsid w:val="00DF32EE"/>
    <w:rsid w:val="00DF432F"/>
    <w:rsid w:val="00DF4D76"/>
    <w:rsid w:val="00E0637B"/>
    <w:rsid w:val="00E12F34"/>
    <w:rsid w:val="00E132E6"/>
    <w:rsid w:val="00E20D85"/>
    <w:rsid w:val="00E20DFA"/>
    <w:rsid w:val="00E229A6"/>
    <w:rsid w:val="00E22B21"/>
    <w:rsid w:val="00E22DD5"/>
    <w:rsid w:val="00E235B8"/>
    <w:rsid w:val="00E237E5"/>
    <w:rsid w:val="00E2393F"/>
    <w:rsid w:val="00E23CD9"/>
    <w:rsid w:val="00E245D9"/>
    <w:rsid w:val="00E246DA"/>
    <w:rsid w:val="00E252ED"/>
    <w:rsid w:val="00E26CC1"/>
    <w:rsid w:val="00E34047"/>
    <w:rsid w:val="00E34643"/>
    <w:rsid w:val="00E37DEB"/>
    <w:rsid w:val="00E42F4B"/>
    <w:rsid w:val="00E4516D"/>
    <w:rsid w:val="00E46884"/>
    <w:rsid w:val="00E46DB3"/>
    <w:rsid w:val="00E46F8D"/>
    <w:rsid w:val="00E47768"/>
    <w:rsid w:val="00E50F9C"/>
    <w:rsid w:val="00E537FB"/>
    <w:rsid w:val="00E53D10"/>
    <w:rsid w:val="00E54A6C"/>
    <w:rsid w:val="00E55905"/>
    <w:rsid w:val="00E601FA"/>
    <w:rsid w:val="00E61D99"/>
    <w:rsid w:val="00E638B0"/>
    <w:rsid w:val="00E64B4B"/>
    <w:rsid w:val="00E665C4"/>
    <w:rsid w:val="00E669BB"/>
    <w:rsid w:val="00E6787E"/>
    <w:rsid w:val="00E704A7"/>
    <w:rsid w:val="00E71F8B"/>
    <w:rsid w:val="00E7309C"/>
    <w:rsid w:val="00E733F6"/>
    <w:rsid w:val="00E73C31"/>
    <w:rsid w:val="00E74A2A"/>
    <w:rsid w:val="00E7598B"/>
    <w:rsid w:val="00E75D09"/>
    <w:rsid w:val="00E801F1"/>
    <w:rsid w:val="00E82F84"/>
    <w:rsid w:val="00E834C2"/>
    <w:rsid w:val="00E83ED1"/>
    <w:rsid w:val="00E840CA"/>
    <w:rsid w:val="00E856A6"/>
    <w:rsid w:val="00E85C2E"/>
    <w:rsid w:val="00E86415"/>
    <w:rsid w:val="00E86DEA"/>
    <w:rsid w:val="00E9141D"/>
    <w:rsid w:val="00E94211"/>
    <w:rsid w:val="00E94415"/>
    <w:rsid w:val="00E95005"/>
    <w:rsid w:val="00E965D0"/>
    <w:rsid w:val="00E9725C"/>
    <w:rsid w:val="00EA0DFB"/>
    <w:rsid w:val="00EA213F"/>
    <w:rsid w:val="00EA5BDE"/>
    <w:rsid w:val="00EA627C"/>
    <w:rsid w:val="00EA63EF"/>
    <w:rsid w:val="00EA7B02"/>
    <w:rsid w:val="00EB000C"/>
    <w:rsid w:val="00EB0470"/>
    <w:rsid w:val="00EB2D8D"/>
    <w:rsid w:val="00EB3325"/>
    <w:rsid w:val="00EB44AE"/>
    <w:rsid w:val="00EB5605"/>
    <w:rsid w:val="00EB5885"/>
    <w:rsid w:val="00EB61D3"/>
    <w:rsid w:val="00EB6557"/>
    <w:rsid w:val="00EB7ADE"/>
    <w:rsid w:val="00EC04EB"/>
    <w:rsid w:val="00EC4830"/>
    <w:rsid w:val="00EC4FEC"/>
    <w:rsid w:val="00EC731E"/>
    <w:rsid w:val="00EC7396"/>
    <w:rsid w:val="00ED402B"/>
    <w:rsid w:val="00ED4E56"/>
    <w:rsid w:val="00ED5396"/>
    <w:rsid w:val="00ED5F95"/>
    <w:rsid w:val="00ED610F"/>
    <w:rsid w:val="00ED6E50"/>
    <w:rsid w:val="00ED75FF"/>
    <w:rsid w:val="00ED7A44"/>
    <w:rsid w:val="00EE1ED7"/>
    <w:rsid w:val="00EE473A"/>
    <w:rsid w:val="00EE74D9"/>
    <w:rsid w:val="00EF13C0"/>
    <w:rsid w:val="00EF1820"/>
    <w:rsid w:val="00EF3E8A"/>
    <w:rsid w:val="00EF6A29"/>
    <w:rsid w:val="00EF7760"/>
    <w:rsid w:val="00EF7E38"/>
    <w:rsid w:val="00F00BD1"/>
    <w:rsid w:val="00F03D1E"/>
    <w:rsid w:val="00F04E2D"/>
    <w:rsid w:val="00F074A9"/>
    <w:rsid w:val="00F0795B"/>
    <w:rsid w:val="00F07BCE"/>
    <w:rsid w:val="00F11F3F"/>
    <w:rsid w:val="00F133FD"/>
    <w:rsid w:val="00F13A58"/>
    <w:rsid w:val="00F1569E"/>
    <w:rsid w:val="00F16DB9"/>
    <w:rsid w:val="00F1761B"/>
    <w:rsid w:val="00F177BF"/>
    <w:rsid w:val="00F23DAE"/>
    <w:rsid w:val="00F249E3"/>
    <w:rsid w:val="00F263EA"/>
    <w:rsid w:val="00F30541"/>
    <w:rsid w:val="00F3385B"/>
    <w:rsid w:val="00F35DCE"/>
    <w:rsid w:val="00F4069A"/>
    <w:rsid w:val="00F41A57"/>
    <w:rsid w:val="00F41E0D"/>
    <w:rsid w:val="00F43372"/>
    <w:rsid w:val="00F437DD"/>
    <w:rsid w:val="00F44FE5"/>
    <w:rsid w:val="00F46493"/>
    <w:rsid w:val="00F47AB9"/>
    <w:rsid w:val="00F5105C"/>
    <w:rsid w:val="00F51863"/>
    <w:rsid w:val="00F52665"/>
    <w:rsid w:val="00F543A4"/>
    <w:rsid w:val="00F546CE"/>
    <w:rsid w:val="00F60A73"/>
    <w:rsid w:val="00F616F1"/>
    <w:rsid w:val="00F61A74"/>
    <w:rsid w:val="00F61BB3"/>
    <w:rsid w:val="00F62DC1"/>
    <w:rsid w:val="00F633C4"/>
    <w:rsid w:val="00F63FA8"/>
    <w:rsid w:val="00F649D0"/>
    <w:rsid w:val="00F73149"/>
    <w:rsid w:val="00F7399C"/>
    <w:rsid w:val="00F77356"/>
    <w:rsid w:val="00F777A5"/>
    <w:rsid w:val="00F77D8D"/>
    <w:rsid w:val="00F817AE"/>
    <w:rsid w:val="00F81958"/>
    <w:rsid w:val="00F82F0C"/>
    <w:rsid w:val="00F8373E"/>
    <w:rsid w:val="00F83B48"/>
    <w:rsid w:val="00F8408E"/>
    <w:rsid w:val="00F84275"/>
    <w:rsid w:val="00F84697"/>
    <w:rsid w:val="00F85E01"/>
    <w:rsid w:val="00F9011B"/>
    <w:rsid w:val="00F902A6"/>
    <w:rsid w:val="00F90A45"/>
    <w:rsid w:val="00F9433D"/>
    <w:rsid w:val="00FA0541"/>
    <w:rsid w:val="00FA18FD"/>
    <w:rsid w:val="00FA3318"/>
    <w:rsid w:val="00FA416E"/>
    <w:rsid w:val="00FA5427"/>
    <w:rsid w:val="00FB2892"/>
    <w:rsid w:val="00FB3C73"/>
    <w:rsid w:val="00FB4313"/>
    <w:rsid w:val="00FB5595"/>
    <w:rsid w:val="00FB7E89"/>
    <w:rsid w:val="00FC049A"/>
    <w:rsid w:val="00FC0556"/>
    <w:rsid w:val="00FC2864"/>
    <w:rsid w:val="00FC4728"/>
    <w:rsid w:val="00FC4BD9"/>
    <w:rsid w:val="00FD0896"/>
    <w:rsid w:val="00FD1575"/>
    <w:rsid w:val="00FD1621"/>
    <w:rsid w:val="00FD1787"/>
    <w:rsid w:val="00FD1F11"/>
    <w:rsid w:val="00FD328E"/>
    <w:rsid w:val="00FD4F5F"/>
    <w:rsid w:val="00FD6B5A"/>
    <w:rsid w:val="00FD7ADB"/>
    <w:rsid w:val="00FD7EF4"/>
    <w:rsid w:val="00FE0E15"/>
    <w:rsid w:val="00FE23FB"/>
    <w:rsid w:val="00FE5B94"/>
    <w:rsid w:val="00FF18C2"/>
    <w:rsid w:val="00FF4474"/>
    <w:rsid w:val="00FF4871"/>
    <w:rsid w:val="00FF570D"/>
    <w:rsid w:val="00FF5EA8"/>
    <w:rsid w:val="00FF70D6"/>
    <w:rsid w:val="00FF7864"/>
    <w:rsid w:val="026F645B"/>
    <w:rsid w:val="07A11075"/>
    <w:rsid w:val="0CB84997"/>
    <w:rsid w:val="13E39B42"/>
    <w:rsid w:val="1D653FF8"/>
    <w:rsid w:val="1E2B1F75"/>
    <w:rsid w:val="28B4A582"/>
    <w:rsid w:val="2E28CF00"/>
    <w:rsid w:val="36666E0D"/>
    <w:rsid w:val="45F501D9"/>
    <w:rsid w:val="4C3337BE"/>
    <w:rsid w:val="56D90D56"/>
    <w:rsid w:val="5A5FDD64"/>
    <w:rsid w:val="5DBFE91C"/>
    <w:rsid w:val="602FB223"/>
    <w:rsid w:val="6F02308B"/>
    <w:rsid w:val="6F8E85E6"/>
    <w:rsid w:val="7A386DB8"/>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A5617F"/>
  <w15:docId w15:val="{7B4A88C1-F274-7848-85D4-CDC9BBDE8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B67"/>
    <w:pPr>
      <w:spacing w:after="80" w:line="360" w:lineRule="auto"/>
      <w:jc w:val="both"/>
    </w:pPr>
    <w:rPr>
      <w:rFonts w:ascii="Arial" w:hAnsi="Arial"/>
      <w:sz w:val="24"/>
    </w:rPr>
  </w:style>
  <w:style w:type="paragraph" w:styleId="Ttulo1">
    <w:name w:val="heading 1"/>
    <w:basedOn w:val="Normal"/>
    <w:next w:val="Normal"/>
    <w:link w:val="Ttulo1Car"/>
    <w:uiPriority w:val="9"/>
    <w:qFormat/>
    <w:rsid w:val="00776679"/>
    <w:pPr>
      <w:keepNext/>
      <w:keepLines/>
      <w:numPr>
        <w:numId w:val="1"/>
      </w:numPr>
      <w:spacing w:before="480" w:after="0"/>
      <w:jc w:val="center"/>
      <w:outlineLvl w:val="0"/>
    </w:pPr>
    <w:rPr>
      <w:rFonts w:eastAsiaTheme="majorEastAsia" w:cstheme="majorBidi"/>
      <w:b/>
      <w:bCs/>
      <w:caps/>
      <w:szCs w:val="28"/>
    </w:rPr>
  </w:style>
  <w:style w:type="paragraph" w:styleId="Ttulo2">
    <w:name w:val="heading 2"/>
    <w:basedOn w:val="Normal"/>
    <w:next w:val="Normal"/>
    <w:link w:val="Ttulo2Car"/>
    <w:uiPriority w:val="9"/>
    <w:unhideWhenUsed/>
    <w:qFormat/>
    <w:rsid w:val="00CC0743"/>
    <w:pPr>
      <w:keepNext/>
      <w:keepLines/>
      <w:numPr>
        <w:ilvl w:val="1"/>
        <w:numId w:val="1"/>
      </w:numPr>
      <w:spacing w:before="200" w:after="0"/>
      <w:outlineLvl w:val="1"/>
    </w:pPr>
    <w:rPr>
      <w:rFonts w:eastAsiaTheme="majorEastAsia" w:cstheme="majorBidi"/>
      <w:b/>
      <w:bCs/>
      <w:szCs w:val="26"/>
    </w:rPr>
  </w:style>
  <w:style w:type="paragraph" w:styleId="Ttulo3">
    <w:name w:val="heading 3"/>
    <w:basedOn w:val="Normal"/>
    <w:next w:val="Normal"/>
    <w:link w:val="Ttulo3Car"/>
    <w:uiPriority w:val="9"/>
    <w:unhideWhenUsed/>
    <w:qFormat/>
    <w:rsid w:val="0064542E"/>
    <w:pPr>
      <w:keepNext/>
      <w:keepLines/>
      <w:numPr>
        <w:ilvl w:val="2"/>
        <w:numId w:val="1"/>
      </w:numPr>
      <w:spacing w:before="200" w:after="0"/>
      <w:outlineLvl w:val="2"/>
    </w:pPr>
    <w:rPr>
      <w:rFonts w:eastAsiaTheme="majorEastAsia" w:cstheme="majorBidi"/>
      <w:b/>
      <w:bCs/>
    </w:rPr>
  </w:style>
  <w:style w:type="paragraph" w:styleId="Ttulo4">
    <w:name w:val="heading 4"/>
    <w:basedOn w:val="Normal"/>
    <w:next w:val="Normal"/>
    <w:link w:val="Ttulo4Car"/>
    <w:uiPriority w:val="9"/>
    <w:unhideWhenUsed/>
    <w:qFormat/>
    <w:rsid w:val="00A446D8"/>
    <w:pPr>
      <w:keepNext/>
      <w:keepLines/>
      <w:numPr>
        <w:ilvl w:val="3"/>
        <w:numId w:val="1"/>
      </w:numPr>
      <w:spacing w:after="0"/>
      <w:ind w:left="862" w:hanging="862"/>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C3A7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C3A7E"/>
    <w:pPr>
      <w:keepNext/>
      <w:keepLines/>
      <w:numPr>
        <w:ilvl w:val="5"/>
        <w:numId w:val="1"/>
      </w:numPr>
      <w:tabs>
        <w:tab w:val="num" w:pos="4320"/>
      </w:tabs>
      <w:spacing w:before="200" w:after="0"/>
      <w:ind w:left="4320" w:hanging="36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C3A7E"/>
    <w:pPr>
      <w:keepNext/>
      <w:keepLines/>
      <w:numPr>
        <w:ilvl w:val="6"/>
        <w:numId w:val="1"/>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C3A7E"/>
    <w:pPr>
      <w:keepNext/>
      <w:keepLines/>
      <w:numPr>
        <w:ilvl w:val="7"/>
        <w:numId w:val="1"/>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C3A7E"/>
    <w:pPr>
      <w:keepNext/>
      <w:keepLines/>
      <w:numPr>
        <w:ilvl w:val="8"/>
        <w:numId w:val="1"/>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6679"/>
    <w:rPr>
      <w:rFonts w:ascii="Arial" w:eastAsiaTheme="majorEastAsia" w:hAnsi="Arial" w:cstheme="majorBidi"/>
      <w:b/>
      <w:bCs/>
      <w:caps/>
      <w:sz w:val="24"/>
      <w:szCs w:val="28"/>
    </w:rPr>
  </w:style>
  <w:style w:type="character" w:customStyle="1" w:styleId="Ttulo2Car">
    <w:name w:val="Título 2 Car"/>
    <w:basedOn w:val="Fuentedeprrafopredeter"/>
    <w:link w:val="Ttulo2"/>
    <w:uiPriority w:val="9"/>
    <w:rsid w:val="00CC0743"/>
    <w:rPr>
      <w:rFonts w:ascii="Arial" w:eastAsiaTheme="majorEastAsia" w:hAnsi="Arial" w:cstheme="majorBidi"/>
      <w:b/>
      <w:bCs/>
      <w:sz w:val="24"/>
      <w:szCs w:val="26"/>
    </w:rPr>
  </w:style>
  <w:style w:type="character" w:customStyle="1" w:styleId="Ttulo3Car">
    <w:name w:val="Título 3 Car"/>
    <w:basedOn w:val="Fuentedeprrafopredeter"/>
    <w:link w:val="Ttulo3"/>
    <w:uiPriority w:val="9"/>
    <w:rsid w:val="0064542E"/>
    <w:rPr>
      <w:rFonts w:ascii="Arial" w:eastAsiaTheme="majorEastAsia" w:hAnsi="Arial" w:cstheme="majorBidi"/>
      <w:b/>
      <w:bCs/>
      <w:sz w:val="24"/>
    </w:rPr>
  </w:style>
  <w:style w:type="character" w:customStyle="1" w:styleId="Ttulo4Car">
    <w:name w:val="Título 4 Car"/>
    <w:basedOn w:val="Fuentedeprrafopredeter"/>
    <w:link w:val="Ttulo4"/>
    <w:uiPriority w:val="9"/>
    <w:rsid w:val="00A446D8"/>
    <w:rPr>
      <w:rFonts w:ascii="Arial" w:eastAsiaTheme="majorEastAsia" w:hAnsi="Arial" w:cstheme="majorBidi"/>
      <w:b/>
      <w:bCs/>
      <w:iCs/>
      <w:sz w:val="24"/>
    </w:rPr>
  </w:style>
  <w:style w:type="character" w:customStyle="1" w:styleId="Ttulo5Car">
    <w:name w:val="Título 5 Car"/>
    <w:basedOn w:val="Fuentedeprrafopredeter"/>
    <w:link w:val="Ttulo5"/>
    <w:uiPriority w:val="9"/>
    <w:semiHidden/>
    <w:rsid w:val="00DC3A7E"/>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DC3A7E"/>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DC3A7E"/>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DC3A7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C3A7E"/>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F04E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04E2D"/>
    <w:rPr>
      <w:rFonts w:asciiTheme="majorHAnsi" w:eastAsiaTheme="majorEastAsia" w:hAnsiTheme="majorHAnsi" w:cstheme="majorBidi"/>
      <w:color w:val="17365D" w:themeColor="text2" w:themeShade="BF"/>
      <w:spacing w:val="5"/>
      <w:kern w:val="28"/>
      <w:sz w:val="52"/>
      <w:szCs w:val="52"/>
    </w:rPr>
  </w:style>
  <w:style w:type="paragraph" w:styleId="Sinespaciado">
    <w:name w:val="No Spacing"/>
    <w:uiPriority w:val="1"/>
    <w:qFormat/>
    <w:rsid w:val="001C7E7E"/>
    <w:pPr>
      <w:spacing w:after="0" w:line="240" w:lineRule="auto"/>
      <w:jc w:val="center"/>
    </w:pPr>
    <w:rPr>
      <w:rFonts w:ascii="Arial" w:hAnsi="Arial"/>
      <w:b/>
      <w:sz w:val="24"/>
    </w:rPr>
  </w:style>
  <w:style w:type="paragraph" w:styleId="Prrafodelista">
    <w:name w:val="List Paragraph"/>
    <w:basedOn w:val="Normal"/>
    <w:uiPriority w:val="34"/>
    <w:qFormat/>
    <w:rsid w:val="00F249E3"/>
    <w:pPr>
      <w:ind w:left="720"/>
      <w:contextualSpacing/>
    </w:pPr>
  </w:style>
  <w:style w:type="paragraph" w:styleId="Textodeglobo">
    <w:name w:val="Balloon Text"/>
    <w:basedOn w:val="Normal"/>
    <w:link w:val="TextodegloboCar"/>
    <w:uiPriority w:val="99"/>
    <w:semiHidden/>
    <w:unhideWhenUsed/>
    <w:rsid w:val="00AC1C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1CE3"/>
    <w:rPr>
      <w:rFonts w:ascii="Tahoma" w:hAnsi="Tahoma" w:cs="Tahoma"/>
      <w:sz w:val="16"/>
      <w:szCs w:val="16"/>
    </w:rPr>
  </w:style>
  <w:style w:type="paragraph" w:styleId="Encabezado">
    <w:name w:val="header"/>
    <w:basedOn w:val="Normal"/>
    <w:link w:val="EncabezadoCar"/>
    <w:uiPriority w:val="99"/>
    <w:unhideWhenUsed/>
    <w:rsid w:val="00585D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5DD6"/>
    <w:rPr>
      <w:rFonts w:ascii="Arial" w:hAnsi="Arial"/>
      <w:sz w:val="24"/>
    </w:rPr>
  </w:style>
  <w:style w:type="paragraph" w:styleId="Piedepgina">
    <w:name w:val="footer"/>
    <w:basedOn w:val="Normal"/>
    <w:link w:val="PiedepginaCar"/>
    <w:uiPriority w:val="99"/>
    <w:unhideWhenUsed/>
    <w:rsid w:val="00585D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85DD6"/>
    <w:rPr>
      <w:rFonts w:ascii="Arial" w:hAnsi="Arial"/>
      <w:sz w:val="24"/>
    </w:rPr>
  </w:style>
  <w:style w:type="table" w:styleId="Tablaconcuadrcula">
    <w:name w:val="Table Grid"/>
    <w:basedOn w:val="Tablanormal"/>
    <w:uiPriority w:val="59"/>
    <w:rsid w:val="001236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645115"/>
    <w:pPr>
      <w:autoSpaceDE w:val="0"/>
      <w:autoSpaceDN w:val="0"/>
      <w:adjustRightInd w:val="0"/>
      <w:spacing w:after="0" w:line="240" w:lineRule="auto"/>
    </w:pPr>
    <w:rPr>
      <w:rFonts w:ascii="Arial" w:hAnsi="Arial" w:cs="Arial"/>
      <w:color w:val="000000"/>
      <w:sz w:val="24"/>
      <w:szCs w:val="24"/>
    </w:rPr>
  </w:style>
  <w:style w:type="paragraph" w:styleId="TtuloTDC">
    <w:name w:val="TOC Heading"/>
    <w:basedOn w:val="Ttulo1"/>
    <w:next w:val="Normal"/>
    <w:uiPriority w:val="39"/>
    <w:unhideWhenUsed/>
    <w:qFormat/>
    <w:rsid w:val="000B250B"/>
    <w:pPr>
      <w:numPr>
        <w:numId w:val="0"/>
      </w:numPr>
      <w:spacing w:line="276" w:lineRule="auto"/>
      <w:jc w:val="left"/>
      <w:outlineLvl w:val="9"/>
    </w:pPr>
    <w:rPr>
      <w:rFonts w:asciiTheme="majorHAnsi" w:hAnsiTheme="majorHAnsi"/>
      <w:caps w:val="0"/>
      <w:color w:val="365F91" w:themeColor="accent1" w:themeShade="BF"/>
      <w:sz w:val="28"/>
      <w:lang w:eastAsia="es-MX"/>
    </w:rPr>
  </w:style>
  <w:style w:type="paragraph" w:styleId="TDC1">
    <w:name w:val="toc 1"/>
    <w:basedOn w:val="Normal"/>
    <w:next w:val="Normal"/>
    <w:autoRedefine/>
    <w:uiPriority w:val="39"/>
    <w:unhideWhenUsed/>
    <w:rsid w:val="000B250B"/>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0B250B"/>
    <w:pPr>
      <w:spacing w:after="0"/>
      <w:ind w:left="24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0B250B"/>
    <w:pPr>
      <w:spacing w:after="0"/>
      <w:ind w:left="480"/>
      <w:jc w:val="left"/>
    </w:pPr>
    <w:rPr>
      <w:rFonts w:asciiTheme="minorHAnsi" w:hAnsiTheme="minorHAnsi" w:cstheme="minorHAnsi"/>
      <w:i/>
      <w:iCs/>
      <w:sz w:val="20"/>
      <w:szCs w:val="20"/>
    </w:rPr>
  </w:style>
  <w:style w:type="character" w:styleId="Hipervnculo">
    <w:name w:val="Hyperlink"/>
    <w:basedOn w:val="Fuentedeprrafopredeter"/>
    <w:uiPriority w:val="99"/>
    <w:unhideWhenUsed/>
    <w:rsid w:val="000B250B"/>
    <w:rPr>
      <w:color w:val="0000FF" w:themeColor="hyperlink"/>
      <w:u w:val="single"/>
    </w:rPr>
  </w:style>
  <w:style w:type="paragraph" w:styleId="TDC4">
    <w:name w:val="toc 4"/>
    <w:basedOn w:val="Normal"/>
    <w:next w:val="Normal"/>
    <w:autoRedefine/>
    <w:uiPriority w:val="39"/>
    <w:semiHidden/>
    <w:unhideWhenUsed/>
    <w:rsid w:val="000B250B"/>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semiHidden/>
    <w:unhideWhenUsed/>
    <w:rsid w:val="000B250B"/>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semiHidden/>
    <w:unhideWhenUsed/>
    <w:rsid w:val="000B250B"/>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semiHidden/>
    <w:unhideWhenUsed/>
    <w:rsid w:val="000B250B"/>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semiHidden/>
    <w:unhideWhenUsed/>
    <w:rsid w:val="000B250B"/>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semiHidden/>
    <w:unhideWhenUsed/>
    <w:rsid w:val="000B250B"/>
    <w:pPr>
      <w:spacing w:after="0"/>
      <w:ind w:left="1920"/>
      <w:jc w:val="left"/>
    </w:pPr>
    <w:rPr>
      <w:rFonts w:asciiTheme="minorHAnsi" w:hAnsiTheme="minorHAnsi" w:cstheme="minorHAnsi"/>
      <w:sz w:val="18"/>
      <w:szCs w:val="18"/>
    </w:rPr>
  </w:style>
  <w:style w:type="paragraph" w:styleId="NormalWeb">
    <w:name w:val="Normal (Web)"/>
    <w:basedOn w:val="Normal"/>
    <w:uiPriority w:val="99"/>
    <w:semiHidden/>
    <w:unhideWhenUsed/>
    <w:rsid w:val="008B1A99"/>
    <w:pPr>
      <w:spacing w:before="100" w:beforeAutospacing="1" w:after="100" w:afterAutospacing="1" w:line="240" w:lineRule="auto"/>
      <w:jc w:val="left"/>
    </w:pPr>
    <w:rPr>
      <w:rFonts w:ascii="Times New Roman" w:eastAsia="Times New Roman" w:hAnsi="Times New Roman" w:cs="Times New Roman"/>
      <w:szCs w:val="24"/>
      <w:lang w:eastAsia="es-MX"/>
    </w:rPr>
  </w:style>
  <w:style w:type="paragraph" w:customStyle="1" w:styleId="msonormal0">
    <w:name w:val="msonormal"/>
    <w:basedOn w:val="Normal"/>
    <w:rsid w:val="00A36AF6"/>
    <w:pPr>
      <w:spacing w:before="100" w:beforeAutospacing="1" w:after="100" w:afterAutospacing="1" w:line="240" w:lineRule="auto"/>
      <w:jc w:val="left"/>
    </w:pPr>
    <w:rPr>
      <w:rFonts w:ascii="Times New Roman" w:eastAsia="Times New Roman" w:hAnsi="Times New Roman" w:cs="Times New Roman"/>
      <w:szCs w:val="24"/>
      <w:lang w:eastAsia="es-MX"/>
    </w:rPr>
  </w:style>
  <w:style w:type="table" w:styleId="Tabladelista3">
    <w:name w:val="List Table 3"/>
    <w:basedOn w:val="Tablanormal"/>
    <w:uiPriority w:val="48"/>
    <w:rsid w:val="003066B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normal5">
    <w:name w:val="Plain Table 5"/>
    <w:basedOn w:val="Tablanormal"/>
    <w:uiPriority w:val="45"/>
    <w:rsid w:val="006C38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pple-tab-span">
    <w:name w:val="apple-tab-span"/>
    <w:basedOn w:val="Fuentedeprrafopredeter"/>
    <w:rsid w:val="001E3D8B"/>
  </w:style>
  <w:style w:type="character" w:styleId="Refdecomentario">
    <w:name w:val="annotation reference"/>
    <w:basedOn w:val="Fuentedeprrafopredeter"/>
    <w:uiPriority w:val="99"/>
    <w:semiHidden/>
    <w:unhideWhenUsed/>
    <w:rsid w:val="00592769"/>
    <w:rPr>
      <w:sz w:val="16"/>
      <w:szCs w:val="16"/>
    </w:rPr>
  </w:style>
  <w:style w:type="paragraph" w:styleId="Textocomentario">
    <w:name w:val="annotation text"/>
    <w:basedOn w:val="Normal"/>
    <w:link w:val="TextocomentarioCar"/>
    <w:uiPriority w:val="99"/>
    <w:semiHidden/>
    <w:unhideWhenUsed/>
    <w:rsid w:val="0059276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9276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92769"/>
    <w:rPr>
      <w:b/>
      <w:bCs/>
    </w:rPr>
  </w:style>
  <w:style w:type="character" w:customStyle="1" w:styleId="AsuntodelcomentarioCar">
    <w:name w:val="Asunto del comentario Car"/>
    <w:basedOn w:val="TextocomentarioCar"/>
    <w:link w:val="Asuntodelcomentario"/>
    <w:uiPriority w:val="99"/>
    <w:semiHidden/>
    <w:rsid w:val="00592769"/>
    <w:rPr>
      <w:rFonts w:ascii="Arial" w:hAnsi="Arial"/>
      <w:b/>
      <w:bCs/>
      <w:sz w:val="20"/>
      <w:szCs w:val="20"/>
    </w:rPr>
  </w:style>
  <w:style w:type="paragraph" w:styleId="Descripcin">
    <w:name w:val="caption"/>
    <w:basedOn w:val="Normal"/>
    <w:next w:val="Normal"/>
    <w:uiPriority w:val="35"/>
    <w:unhideWhenUsed/>
    <w:qFormat/>
    <w:rsid w:val="006D5861"/>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19329E"/>
    <w:pPr>
      <w:spacing w:after="0"/>
    </w:pPr>
  </w:style>
  <w:style w:type="character" w:styleId="Mencinsinresolver">
    <w:name w:val="Unresolved Mention"/>
    <w:basedOn w:val="Fuentedeprrafopredeter"/>
    <w:uiPriority w:val="99"/>
    <w:semiHidden/>
    <w:unhideWhenUsed/>
    <w:rsid w:val="0019329E"/>
    <w:rPr>
      <w:color w:val="605E5C"/>
      <w:shd w:val="clear" w:color="auto" w:fill="E1DFDD"/>
    </w:rPr>
  </w:style>
  <w:style w:type="paragraph" w:styleId="Revisin">
    <w:name w:val="Revision"/>
    <w:hidden/>
    <w:uiPriority w:val="99"/>
    <w:semiHidden/>
    <w:rsid w:val="00865BD0"/>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790">
      <w:bodyDiv w:val="1"/>
      <w:marLeft w:val="0"/>
      <w:marRight w:val="0"/>
      <w:marTop w:val="0"/>
      <w:marBottom w:val="0"/>
      <w:divBdr>
        <w:top w:val="none" w:sz="0" w:space="0" w:color="auto"/>
        <w:left w:val="none" w:sz="0" w:space="0" w:color="auto"/>
        <w:bottom w:val="none" w:sz="0" w:space="0" w:color="auto"/>
        <w:right w:val="none" w:sz="0" w:space="0" w:color="auto"/>
      </w:divBdr>
    </w:div>
    <w:div w:id="33965830">
      <w:bodyDiv w:val="1"/>
      <w:marLeft w:val="0"/>
      <w:marRight w:val="0"/>
      <w:marTop w:val="0"/>
      <w:marBottom w:val="0"/>
      <w:divBdr>
        <w:top w:val="none" w:sz="0" w:space="0" w:color="auto"/>
        <w:left w:val="none" w:sz="0" w:space="0" w:color="auto"/>
        <w:bottom w:val="none" w:sz="0" w:space="0" w:color="auto"/>
        <w:right w:val="none" w:sz="0" w:space="0" w:color="auto"/>
      </w:divBdr>
    </w:div>
    <w:div w:id="115411859">
      <w:bodyDiv w:val="1"/>
      <w:marLeft w:val="0"/>
      <w:marRight w:val="0"/>
      <w:marTop w:val="0"/>
      <w:marBottom w:val="0"/>
      <w:divBdr>
        <w:top w:val="none" w:sz="0" w:space="0" w:color="auto"/>
        <w:left w:val="none" w:sz="0" w:space="0" w:color="auto"/>
        <w:bottom w:val="none" w:sz="0" w:space="0" w:color="auto"/>
        <w:right w:val="none" w:sz="0" w:space="0" w:color="auto"/>
      </w:divBdr>
    </w:div>
    <w:div w:id="173374848">
      <w:bodyDiv w:val="1"/>
      <w:marLeft w:val="0"/>
      <w:marRight w:val="0"/>
      <w:marTop w:val="0"/>
      <w:marBottom w:val="0"/>
      <w:divBdr>
        <w:top w:val="none" w:sz="0" w:space="0" w:color="auto"/>
        <w:left w:val="none" w:sz="0" w:space="0" w:color="auto"/>
        <w:bottom w:val="none" w:sz="0" w:space="0" w:color="auto"/>
        <w:right w:val="none" w:sz="0" w:space="0" w:color="auto"/>
      </w:divBdr>
    </w:div>
    <w:div w:id="176502285">
      <w:bodyDiv w:val="1"/>
      <w:marLeft w:val="0"/>
      <w:marRight w:val="0"/>
      <w:marTop w:val="0"/>
      <w:marBottom w:val="0"/>
      <w:divBdr>
        <w:top w:val="none" w:sz="0" w:space="0" w:color="auto"/>
        <w:left w:val="none" w:sz="0" w:space="0" w:color="auto"/>
        <w:bottom w:val="none" w:sz="0" w:space="0" w:color="auto"/>
        <w:right w:val="none" w:sz="0" w:space="0" w:color="auto"/>
      </w:divBdr>
    </w:div>
    <w:div w:id="186915944">
      <w:bodyDiv w:val="1"/>
      <w:marLeft w:val="0"/>
      <w:marRight w:val="0"/>
      <w:marTop w:val="0"/>
      <w:marBottom w:val="0"/>
      <w:divBdr>
        <w:top w:val="none" w:sz="0" w:space="0" w:color="auto"/>
        <w:left w:val="none" w:sz="0" w:space="0" w:color="auto"/>
        <w:bottom w:val="none" w:sz="0" w:space="0" w:color="auto"/>
        <w:right w:val="none" w:sz="0" w:space="0" w:color="auto"/>
      </w:divBdr>
    </w:div>
    <w:div w:id="189149531">
      <w:bodyDiv w:val="1"/>
      <w:marLeft w:val="0"/>
      <w:marRight w:val="0"/>
      <w:marTop w:val="0"/>
      <w:marBottom w:val="0"/>
      <w:divBdr>
        <w:top w:val="none" w:sz="0" w:space="0" w:color="auto"/>
        <w:left w:val="none" w:sz="0" w:space="0" w:color="auto"/>
        <w:bottom w:val="none" w:sz="0" w:space="0" w:color="auto"/>
        <w:right w:val="none" w:sz="0" w:space="0" w:color="auto"/>
      </w:divBdr>
    </w:div>
    <w:div w:id="216597134">
      <w:bodyDiv w:val="1"/>
      <w:marLeft w:val="0"/>
      <w:marRight w:val="0"/>
      <w:marTop w:val="0"/>
      <w:marBottom w:val="0"/>
      <w:divBdr>
        <w:top w:val="none" w:sz="0" w:space="0" w:color="auto"/>
        <w:left w:val="none" w:sz="0" w:space="0" w:color="auto"/>
        <w:bottom w:val="none" w:sz="0" w:space="0" w:color="auto"/>
        <w:right w:val="none" w:sz="0" w:space="0" w:color="auto"/>
      </w:divBdr>
    </w:div>
    <w:div w:id="247076391">
      <w:bodyDiv w:val="1"/>
      <w:marLeft w:val="0"/>
      <w:marRight w:val="0"/>
      <w:marTop w:val="0"/>
      <w:marBottom w:val="0"/>
      <w:divBdr>
        <w:top w:val="none" w:sz="0" w:space="0" w:color="auto"/>
        <w:left w:val="none" w:sz="0" w:space="0" w:color="auto"/>
        <w:bottom w:val="none" w:sz="0" w:space="0" w:color="auto"/>
        <w:right w:val="none" w:sz="0" w:space="0" w:color="auto"/>
      </w:divBdr>
    </w:div>
    <w:div w:id="290330189">
      <w:bodyDiv w:val="1"/>
      <w:marLeft w:val="0"/>
      <w:marRight w:val="0"/>
      <w:marTop w:val="0"/>
      <w:marBottom w:val="0"/>
      <w:divBdr>
        <w:top w:val="none" w:sz="0" w:space="0" w:color="auto"/>
        <w:left w:val="none" w:sz="0" w:space="0" w:color="auto"/>
        <w:bottom w:val="none" w:sz="0" w:space="0" w:color="auto"/>
        <w:right w:val="none" w:sz="0" w:space="0" w:color="auto"/>
      </w:divBdr>
    </w:div>
    <w:div w:id="324628650">
      <w:bodyDiv w:val="1"/>
      <w:marLeft w:val="0"/>
      <w:marRight w:val="0"/>
      <w:marTop w:val="0"/>
      <w:marBottom w:val="0"/>
      <w:divBdr>
        <w:top w:val="none" w:sz="0" w:space="0" w:color="auto"/>
        <w:left w:val="none" w:sz="0" w:space="0" w:color="auto"/>
        <w:bottom w:val="none" w:sz="0" w:space="0" w:color="auto"/>
        <w:right w:val="none" w:sz="0" w:space="0" w:color="auto"/>
      </w:divBdr>
    </w:div>
    <w:div w:id="335377972">
      <w:bodyDiv w:val="1"/>
      <w:marLeft w:val="0"/>
      <w:marRight w:val="0"/>
      <w:marTop w:val="0"/>
      <w:marBottom w:val="0"/>
      <w:divBdr>
        <w:top w:val="none" w:sz="0" w:space="0" w:color="auto"/>
        <w:left w:val="none" w:sz="0" w:space="0" w:color="auto"/>
        <w:bottom w:val="none" w:sz="0" w:space="0" w:color="auto"/>
        <w:right w:val="none" w:sz="0" w:space="0" w:color="auto"/>
      </w:divBdr>
    </w:div>
    <w:div w:id="354045176">
      <w:bodyDiv w:val="1"/>
      <w:marLeft w:val="0"/>
      <w:marRight w:val="0"/>
      <w:marTop w:val="0"/>
      <w:marBottom w:val="0"/>
      <w:divBdr>
        <w:top w:val="none" w:sz="0" w:space="0" w:color="auto"/>
        <w:left w:val="none" w:sz="0" w:space="0" w:color="auto"/>
        <w:bottom w:val="none" w:sz="0" w:space="0" w:color="auto"/>
        <w:right w:val="none" w:sz="0" w:space="0" w:color="auto"/>
      </w:divBdr>
      <w:divsChild>
        <w:div w:id="291638366">
          <w:marLeft w:val="0"/>
          <w:marRight w:val="0"/>
          <w:marTop w:val="0"/>
          <w:marBottom w:val="0"/>
          <w:divBdr>
            <w:top w:val="none" w:sz="0" w:space="0" w:color="auto"/>
            <w:left w:val="none" w:sz="0" w:space="0" w:color="auto"/>
            <w:bottom w:val="none" w:sz="0" w:space="0" w:color="auto"/>
            <w:right w:val="none" w:sz="0" w:space="0" w:color="auto"/>
          </w:divBdr>
          <w:divsChild>
            <w:div w:id="1600722973">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380980894">
      <w:bodyDiv w:val="1"/>
      <w:marLeft w:val="0"/>
      <w:marRight w:val="0"/>
      <w:marTop w:val="0"/>
      <w:marBottom w:val="0"/>
      <w:divBdr>
        <w:top w:val="none" w:sz="0" w:space="0" w:color="auto"/>
        <w:left w:val="none" w:sz="0" w:space="0" w:color="auto"/>
        <w:bottom w:val="none" w:sz="0" w:space="0" w:color="auto"/>
        <w:right w:val="none" w:sz="0" w:space="0" w:color="auto"/>
      </w:divBdr>
    </w:div>
    <w:div w:id="451291989">
      <w:bodyDiv w:val="1"/>
      <w:marLeft w:val="0"/>
      <w:marRight w:val="0"/>
      <w:marTop w:val="0"/>
      <w:marBottom w:val="0"/>
      <w:divBdr>
        <w:top w:val="none" w:sz="0" w:space="0" w:color="auto"/>
        <w:left w:val="none" w:sz="0" w:space="0" w:color="auto"/>
        <w:bottom w:val="none" w:sz="0" w:space="0" w:color="auto"/>
        <w:right w:val="none" w:sz="0" w:space="0" w:color="auto"/>
      </w:divBdr>
    </w:div>
    <w:div w:id="460657239">
      <w:bodyDiv w:val="1"/>
      <w:marLeft w:val="0"/>
      <w:marRight w:val="0"/>
      <w:marTop w:val="0"/>
      <w:marBottom w:val="0"/>
      <w:divBdr>
        <w:top w:val="none" w:sz="0" w:space="0" w:color="auto"/>
        <w:left w:val="none" w:sz="0" w:space="0" w:color="auto"/>
        <w:bottom w:val="none" w:sz="0" w:space="0" w:color="auto"/>
        <w:right w:val="none" w:sz="0" w:space="0" w:color="auto"/>
      </w:divBdr>
    </w:div>
    <w:div w:id="464204096">
      <w:bodyDiv w:val="1"/>
      <w:marLeft w:val="0"/>
      <w:marRight w:val="0"/>
      <w:marTop w:val="0"/>
      <w:marBottom w:val="0"/>
      <w:divBdr>
        <w:top w:val="none" w:sz="0" w:space="0" w:color="auto"/>
        <w:left w:val="none" w:sz="0" w:space="0" w:color="auto"/>
        <w:bottom w:val="none" w:sz="0" w:space="0" w:color="auto"/>
        <w:right w:val="none" w:sz="0" w:space="0" w:color="auto"/>
      </w:divBdr>
    </w:div>
    <w:div w:id="474954366">
      <w:bodyDiv w:val="1"/>
      <w:marLeft w:val="0"/>
      <w:marRight w:val="0"/>
      <w:marTop w:val="0"/>
      <w:marBottom w:val="0"/>
      <w:divBdr>
        <w:top w:val="none" w:sz="0" w:space="0" w:color="auto"/>
        <w:left w:val="none" w:sz="0" w:space="0" w:color="auto"/>
        <w:bottom w:val="none" w:sz="0" w:space="0" w:color="auto"/>
        <w:right w:val="none" w:sz="0" w:space="0" w:color="auto"/>
      </w:divBdr>
    </w:div>
    <w:div w:id="479813299">
      <w:bodyDiv w:val="1"/>
      <w:marLeft w:val="0"/>
      <w:marRight w:val="0"/>
      <w:marTop w:val="0"/>
      <w:marBottom w:val="0"/>
      <w:divBdr>
        <w:top w:val="none" w:sz="0" w:space="0" w:color="auto"/>
        <w:left w:val="none" w:sz="0" w:space="0" w:color="auto"/>
        <w:bottom w:val="none" w:sz="0" w:space="0" w:color="auto"/>
        <w:right w:val="none" w:sz="0" w:space="0" w:color="auto"/>
      </w:divBdr>
    </w:div>
    <w:div w:id="493303228">
      <w:bodyDiv w:val="1"/>
      <w:marLeft w:val="0"/>
      <w:marRight w:val="0"/>
      <w:marTop w:val="0"/>
      <w:marBottom w:val="0"/>
      <w:divBdr>
        <w:top w:val="none" w:sz="0" w:space="0" w:color="auto"/>
        <w:left w:val="none" w:sz="0" w:space="0" w:color="auto"/>
        <w:bottom w:val="none" w:sz="0" w:space="0" w:color="auto"/>
        <w:right w:val="none" w:sz="0" w:space="0" w:color="auto"/>
      </w:divBdr>
      <w:divsChild>
        <w:div w:id="1014265025">
          <w:marLeft w:val="0"/>
          <w:marRight w:val="0"/>
          <w:marTop w:val="0"/>
          <w:marBottom w:val="0"/>
          <w:divBdr>
            <w:top w:val="none" w:sz="0" w:space="0" w:color="auto"/>
            <w:left w:val="none" w:sz="0" w:space="0" w:color="auto"/>
            <w:bottom w:val="none" w:sz="0" w:space="0" w:color="auto"/>
            <w:right w:val="none" w:sz="0" w:space="0" w:color="auto"/>
          </w:divBdr>
          <w:divsChild>
            <w:div w:id="33241824">
              <w:marLeft w:val="-100"/>
              <w:marRight w:val="-100"/>
              <w:marTop w:val="0"/>
              <w:marBottom w:val="0"/>
              <w:divBdr>
                <w:top w:val="none" w:sz="0" w:space="0" w:color="auto"/>
                <w:left w:val="none" w:sz="0" w:space="0" w:color="auto"/>
                <w:bottom w:val="none" w:sz="0" w:space="0" w:color="auto"/>
                <w:right w:val="none" w:sz="0" w:space="0" w:color="auto"/>
              </w:divBdr>
            </w:div>
          </w:divsChild>
        </w:div>
        <w:div w:id="484054310">
          <w:marLeft w:val="0"/>
          <w:marRight w:val="0"/>
          <w:marTop w:val="0"/>
          <w:marBottom w:val="0"/>
          <w:divBdr>
            <w:top w:val="none" w:sz="0" w:space="0" w:color="auto"/>
            <w:left w:val="none" w:sz="0" w:space="0" w:color="auto"/>
            <w:bottom w:val="none" w:sz="0" w:space="0" w:color="auto"/>
            <w:right w:val="none" w:sz="0" w:space="0" w:color="auto"/>
          </w:divBdr>
          <w:divsChild>
            <w:div w:id="1123421926">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635187458">
      <w:bodyDiv w:val="1"/>
      <w:marLeft w:val="0"/>
      <w:marRight w:val="0"/>
      <w:marTop w:val="0"/>
      <w:marBottom w:val="0"/>
      <w:divBdr>
        <w:top w:val="none" w:sz="0" w:space="0" w:color="auto"/>
        <w:left w:val="none" w:sz="0" w:space="0" w:color="auto"/>
        <w:bottom w:val="none" w:sz="0" w:space="0" w:color="auto"/>
        <w:right w:val="none" w:sz="0" w:space="0" w:color="auto"/>
      </w:divBdr>
    </w:div>
    <w:div w:id="635642280">
      <w:bodyDiv w:val="1"/>
      <w:marLeft w:val="0"/>
      <w:marRight w:val="0"/>
      <w:marTop w:val="0"/>
      <w:marBottom w:val="0"/>
      <w:divBdr>
        <w:top w:val="none" w:sz="0" w:space="0" w:color="auto"/>
        <w:left w:val="none" w:sz="0" w:space="0" w:color="auto"/>
        <w:bottom w:val="none" w:sz="0" w:space="0" w:color="auto"/>
        <w:right w:val="none" w:sz="0" w:space="0" w:color="auto"/>
      </w:divBdr>
    </w:div>
    <w:div w:id="657463263">
      <w:bodyDiv w:val="1"/>
      <w:marLeft w:val="0"/>
      <w:marRight w:val="0"/>
      <w:marTop w:val="0"/>
      <w:marBottom w:val="0"/>
      <w:divBdr>
        <w:top w:val="none" w:sz="0" w:space="0" w:color="auto"/>
        <w:left w:val="none" w:sz="0" w:space="0" w:color="auto"/>
        <w:bottom w:val="none" w:sz="0" w:space="0" w:color="auto"/>
        <w:right w:val="none" w:sz="0" w:space="0" w:color="auto"/>
      </w:divBdr>
    </w:div>
    <w:div w:id="671689198">
      <w:bodyDiv w:val="1"/>
      <w:marLeft w:val="0"/>
      <w:marRight w:val="0"/>
      <w:marTop w:val="0"/>
      <w:marBottom w:val="0"/>
      <w:divBdr>
        <w:top w:val="none" w:sz="0" w:space="0" w:color="auto"/>
        <w:left w:val="none" w:sz="0" w:space="0" w:color="auto"/>
        <w:bottom w:val="none" w:sz="0" w:space="0" w:color="auto"/>
        <w:right w:val="none" w:sz="0" w:space="0" w:color="auto"/>
      </w:divBdr>
    </w:div>
    <w:div w:id="672495587">
      <w:bodyDiv w:val="1"/>
      <w:marLeft w:val="0"/>
      <w:marRight w:val="0"/>
      <w:marTop w:val="0"/>
      <w:marBottom w:val="0"/>
      <w:divBdr>
        <w:top w:val="none" w:sz="0" w:space="0" w:color="auto"/>
        <w:left w:val="none" w:sz="0" w:space="0" w:color="auto"/>
        <w:bottom w:val="none" w:sz="0" w:space="0" w:color="auto"/>
        <w:right w:val="none" w:sz="0" w:space="0" w:color="auto"/>
      </w:divBdr>
    </w:div>
    <w:div w:id="689187680">
      <w:bodyDiv w:val="1"/>
      <w:marLeft w:val="0"/>
      <w:marRight w:val="0"/>
      <w:marTop w:val="0"/>
      <w:marBottom w:val="0"/>
      <w:divBdr>
        <w:top w:val="none" w:sz="0" w:space="0" w:color="auto"/>
        <w:left w:val="none" w:sz="0" w:space="0" w:color="auto"/>
        <w:bottom w:val="none" w:sz="0" w:space="0" w:color="auto"/>
        <w:right w:val="none" w:sz="0" w:space="0" w:color="auto"/>
      </w:divBdr>
    </w:div>
    <w:div w:id="713699449">
      <w:bodyDiv w:val="1"/>
      <w:marLeft w:val="0"/>
      <w:marRight w:val="0"/>
      <w:marTop w:val="0"/>
      <w:marBottom w:val="0"/>
      <w:divBdr>
        <w:top w:val="none" w:sz="0" w:space="0" w:color="auto"/>
        <w:left w:val="none" w:sz="0" w:space="0" w:color="auto"/>
        <w:bottom w:val="none" w:sz="0" w:space="0" w:color="auto"/>
        <w:right w:val="none" w:sz="0" w:space="0" w:color="auto"/>
      </w:divBdr>
    </w:div>
    <w:div w:id="746683043">
      <w:bodyDiv w:val="1"/>
      <w:marLeft w:val="0"/>
      <w:marRight w:val="0"/>
      <w:marTop w:val="0"/>
      <w:marBottom w:val="0"/>
      <w:divBdr>
        <w:top w:val="none" w:sz="0" w:space="0" w:color="auto"/>
        <w:left w:val="none" w:sz="0" w:space="0" w:color="auto"/>
        <w:bottom w:val="none" w:sz="0" w:space="0" w:color="auto"/>
        <w:right w:val="none" w:sz="0" w:space="0" w:color="auto"/>
      </w:divBdr>
    </w:div>
    <w:div w:id="751199017">
      <w:bodyDiv w:val="1"/>
      <w:marLeft w:val="0"/>
      <w:marRight w:val="0"/>
      <w:marTop w:val="0"/>
      <w:marBottom w:val="0"/>
      <w:divBdr>
        <w:top w:val="none" w:sz="0" w:space="0" w:color="auto"/>
        <w:left w:val="none" w:sz="0" w:space="0" w:color="auto"/>
        <w:bottom w:val="none" w:sz="0" w:space="0" w:color="auto"/>
        <w:right w:val="none" w:sz="0" w:space="0" w:color="auto"/>
      </w:divBdr>
    </w:div>
    <w:div w:id="816802351">
      <w:bodyDiv w:val="1"/>
      <w:marLeft w:val="0"/>
      <w:marRight w:val="0"/>
      <w:marTop w:val="0"/>
      <w:marBottom w:val="0"/>
      <w:divBdr>
        <w:top w:val="none" w:sz="0" w:space="0" w:color="auto"/>
        <w:left w:val="none" w:sz="0" w:space="0" w:color="auto"/>
        <w:bottom w:val="none" w:sz="0" w:space="0" w:color="auto"/>
        <w:right w:val="none" w:sz="0" w:space="0" w:color="auto"/>
      </w:divBdr>
    </w:div>
    <w:div w:id="909928365">
      <w:bodyDiv w:val="1"/>
      <w:marLeft w:val="0"/>
      <w:marRight w:val="0"/>
      <w:marTop w:val="0"/>
      <w:marBottom w:val="0"/>
      <w:divBdr>
        <w:top w:val="none" w:sz="0" w:space="0" w:color="auto"/>
        <w:left w:val="none" w:sz="0" w:space="0" w:color="auto"/>
        <w:bottom w:val="none" w:sz="0" w:space="0" w:color="auto"/>
        <w:right w:val="none" w:sz="0" w:space="0" w:color="auto"/>
      </w:divBdr>
    </w:div>
    <w:div w:id="1038625459">
      <w:bodyDiv w:val="1"/>
      <w:marLeft w:val="0"/>
      <w:marRight w:val="0"/>
      <w:marTop w:val="0"/>
      <w:marBottom w:val="0"/>
      <w:divBdr>
        <w:top w:val="none" w:sz="0" w:space="0" w:color="auto"/>
        <w:left w:val="none" w:sz="0" w:space="0" w:color="auto"/>
        <w:bottom w:val="none" w:sz="0" w:space="0" w:color="auto"/>
        <w:right w:val="none" w:sz="0" w:space="0" w:color="auto"/>
      </w:divBdr>
    </w:div>
    <w:div w:id="1074282321">
      <w:bodyDiv w:val="1"/>
      <w:marLeft w:val="0"/>
      <w:marRight w:val="0"/>
      <w:marTop w:val="0"/>
      <w:marBottom w:val="0"/>
      <w:divBdr>
        <w:top w:val="none" w:sz="0" w:space="0" w:color="auto"/>
        <w:left w:val="none" w:sz="0" w:space="0" w:color="auto"/>
        <w:bottom w:val="none" w:sz="0" w:space="0" w:color="auto"/>
        <w:right w:val="none" w:sz="0" w:space="0" w:color="auto"/>
      </w:divBdr>
    </w:div>
    <w:div w:id="1108701305">
      <w:bodyDiv w:val="1"/>
      <w:marLeft w:val="0"/>
      <w:marRight w:val="0"/>
      <w:marTop w:val="0"/>
      <w:marBottom w:val="0"/>
      <w:divBdr>
        <w:top w:val="none" w:sz="0" w:space="0" w:color="auto"/>
        <w:left w:val="none" w:sz="0" w:space="0" w:color="auto"/>
        <w:bottom w:val="none" w:sz="0" w:space="0" w:color="auto"/>
        <w:right w:val="none" w:sz="0" w:space="0" w:color="auto"/>
      </w:divBdr>
    </w:div>
    <w:div w:id="1128862461">
      <w:bodyDiv w:val="1"/>
      <w:marLeft w:val="0"/>
      <w:marRight w:val="0"/>
      <w:marTop w:val="0"/>
      <w:marBottom w:val="0"/>
      <w:divBdr>
        <w:top w:val="none" w:sz="0" w:space="0" w:color="auto"/>
        <w:left w:val="none" w:sz="0" w:space="0" w:color="auto"/>
        <w:bottom w:val="none" w:sz="0" w:space="0" w:color="auto"/>
        <w:right w:val="none" w:sz="0" w:space="0" w:color="auto"/>
      </w:divBdr>
    </w:div>
    <w:div w:id="1169562157">
      <w:bodyDiv w:val="1"/>
      <w:marLeft w:val="0"/>
      <w:marRight w:val="0"/>
      <w:marTop w:val="0"/>
      <w:marBottom w:val="0"/>
      <w:divBdr>
        <w:top w:val="none" w:sz="0" w:space="0" w:color="auto"/>
        <w:left w:val="none" w:sz="0" w:space="0" w:color="auto"/>
        <w:bottom w:val="none" w:sz="0" w:space="0" w:color="auto"/>
        <w:right w:val="none" w:sz="0" w:space="0" w:color="auto"/>
      </w:divBdr>
    </w:div>
    <w:div w:id="1231579575">
      <w:bodyDiv w:val="1"/>
      <w:marLeft w:val="0"/>
      <w:marRight w:val="0"/>
      <w:marTop w:val="0"/>
      <w:marBottom w:val="0"/>
      <w:divBdr>
        <w:top w:val="none" w:sz="0" w:space="0" w:color="auto"/>
        <w:left w:val="none" w:sz="0" w:space="0" w:color="auto"/>
        <w:bottom w:val="none" w:sz="0" w:space="0" w:color="auto"/>
        <w:right w:val="none" w:sz="0" w:space="0" w:color="auto"/>
      </w:divBdr>
    </w:div>
    <w:div w:id="1233009115">
      <w:bodyDiv w:val="1"/>
      <w:marLeft w:val="0"/>
      <w:marRight w:val="0"/>
      <w:marTop w:val="0"/>
      <w:marBottom w:val="0"/>
      <w:divBdr>
        <w:top w:val="none" w:sz="0" w:space="0" w:color="auto"/>
        <w:left w:val="none" w:sz="0" w:space="0" w:color="auto"/>
        <w:bottom w:val="none" w:sz="0" w:space="0" w:color="auto"/>
        <w:right w:val="none" w:sz="0" w:space="0" w:color="auto"/>
      </w:divBdr>
    </w:div>
    <w:div w:id="1320578484">
      <w:bodyDiv w:val="1"/>
      <w:marLeft w:val="0"/>
      <w:marRight w:val="0"/>
      <w:marTop w:val="0"/>
      <w:marBottom w:val="0"/>
      <w:divBdr>
        <w:top w:val="none" w:sz="0" w:space="0" w:color="auto"/>
        <w:left w:val="none" w:sz="0" w:space="0" w:color="auto"/>
        <w:bottom w:val="none" w:sz="0" w:space="0" w:color="auto"/>
        <w:right w:val="none" w:sz="0" w:space="0" w:color="auto"/>
      </w:divBdr>
    </w:div>
    <w:div w:id="1354651508">
      <w:bodyDiv w:val="1"/>
      <w:marLeft w:val="0"/>
      <w:marRight w:val="0"/>
      <w:marTop w:val="0"/>
      <w:marBottom w:val="0"/>
      <w:divBdr>
        <w:top w:val="none" w:sz="0" w:space="0" w:color="auto"/>
        <w:left w:val="none" w:sz="0" w:space="0" w:color="auto"/>
        <w:bottom w:val="none" w:sz="0" w:space="0" w:color="auto"/>
        <w:right w:val="none" w:sz="0" w:space="0" w:color="auto"/>
      </w:divBdr>
    </w:div>
    <w:div w:id="1364018689">
      <w:bodyDiv w:val="1"/>
      <w:marLeft w:val="0"/>
      <w:marRight w:val="0"/>
      <w:marTop w:val="0"/>
      <w:marBottom w:val="0"/>
      <w:divBdr>
        <w:top w:val="none" w:sz="0" w:space="0" w:color="auto"/>
        <w:left w:val="none" w:sz="0" w:space="0" w:color="auto"/>
        <w:bottom w:val="none" w:sz="0" w:space="0" w:color="auto"/>
        <w:right w:val="none" w:sz="0" w:space="0" w:color="auto"/>
      </w:divBdr>
    </w:div>
    <w:div w:id="1402026687">
      <w:bodyDiv w:val="1"/>
      <w:marLeft w:val="0"/>
      <w:marRight w:val="0"/>
      <w:marTop w:val="0"/>
      <w:marBottom w:val="0"/>
      <w:divBdr>
        <w:top w:val="none" w:sz="0" w:space="0" w:color="auto"/>
        <w:left w:val="none" w:sz="0" w:space="0" w:color="auto"/>
        <w:bottom w:val="none" w:sz="0" w:space="0" w:color="auto"/>
        <w:right w:val="none" w:sz="0" w:space="0" w:color="auto"/>
      </w:divBdr>
    </w:div>
    <w:div w:id="1463691809">
      <w:bodyDiv w:val="1"/>
      <w:marLeft w:val="0"/>
      <w:marRight w:val="0"/>
      <w:marTop w:val="0"/>
      <w:marBottom w:val="0"/>
      <w:divBdr>
        <w:top w:val="none" w:sz="0" w:space="0" w:color="auto"/>
        <w:left w:val="none" w:sz="0" w:space="0" w:color="auto"/>
        <w:bottom w:val="none" w:sz="0" w:space="0" w:color="auto"/>
        <w:right w:val="none" w:sz="0" w:space="0" w:color="auto"/>
      </w:divBdr>
    </w:div>
    <w:div w:id="1567254996">
      <w:bodyDiv w:val="1"/>
      <w:marLeft w:val="0"/>
      <w:marRight w:val="0"/>
      <w:marTop w:val="0"/>
      <w:marBottom w:val="0"/>
      <w:divBdr>
        <w:top w:val="none" w:sz="0" w:space="0" w:color="auto"/>
        <w:left w:val="none" w:sz="0" w:space="0" w:color="auto"/>
        <w:bottom w:val="none" w:sz="0" w:space="0" w:color="auto"/>
        <w:right w:val="none" w:sz="0" w:space="0" w:color="auto"/>
      </w:divBdr>
    </w:div>
    <w:div w:id="1578589649">
      <w:bodyDiv w:val="1"/>
      <w:marLeft w:val="0"/>
      <w:marRight w:val="0"/>
      <w:marTop w:val="0"/>
      <w:marBottom w:val="0"/>
      <w:divBdr>
        <w:top w:val="none" w:sz="0" w:space="0" w:color="auto"/>
        <w:left w:val="none" w:sz="0" w:space="0" w:color="auto"/>
        <w:bottom w:val="none" w:sz="0" w:space="0" w:color="auto"/>
        <w:right w:val="none" w:sz="0" w:space="0" w:color="auto"/>
      </w:divBdr>
    </w:div>
    <w:div w:id="1606225687">
      <w:bodyDiv w:val="1"/>
      <w:marLeft w:val="0"/>
      <w:marRight w:val="0"/>
      <w:marTop w:val="0"/>
      <w:marBottom w:val="0"/>
      <w:divBdr>
        <w:top w:val="none" w:sz="0" w:space="0" w:color="auto"/>
        <w:left w:val="none" w:sz="0" w:space="0" w:color="auto"/>
        <w:bottom w:val="none" w:sz="0" w:space="0" w:color="auto"/>
        <w:right w:val="none" w:sz="0" w:space="0" w:color="auto"/>
      </w:divBdr>
    </w:div>
    <w:div w:id="1687560868">
      <w:bodyDiv w:val="1"/>
      <w:marLeft w:val="0"/>
      <w:marRight w:val="0"/>
      <w:marTop w:val="0"/>
      <w:marBottom w:val="0"/>
      <w:divBdr>
        <w:top w:val="none" w:sz="0" w:space="0" w:color="auto"/>
        <w:left w:val="none" w:sz="0" w:space="0" w:color="auto"/>
        <w:bottom w:val="none" w:sz="0" w:space="0" w:color="auto"/>
        <w:right w:val="none" w:sz="0" w:space="0" w:color="auto"/>
      </w:divBdr>
    </w:div>
    <w:div w:id="1768960598">
      <w:bodyDiv w:val="1"/>
      <w:marLeft w:val="0"/>
      <w:marRight w:val="0"/>
      <w:marTop w:val="0"/>
      <w:marBottom w:val="0"/>
      <w:divBdr>
        <w:top w:val="none" w:sz="0" w:space="0" w:color="auto"/>
        <w:left w:val="none" w:sz="0" w:space="0" w:color="auto"/>
        <w:bottom w:val="none" w:sz="0" w:space="0" w:color="auto"/>
        <w:right w:val="none" w:sz="0" w:space="0" w:color="auto"/>
      </w:divBdr>
    </w:div>
    <w:div w:id="1771663667">
      <w:bodyDiv w:val="1"/>
      <w:marLeft w:val="0"/>
      <w:marRight w:val="0"/>
      <w:marTop w:val="0"/>
      <w:marBottom w:val="0"/>
      <w:divBdr>
        <w:top w:val="none" w:sz="0" w:space="0" w:color="auto"/>
        <w:left w:val="none" w:sz="0" w:space="0" w:color="auto"/>
        <w:bottom w:val="none" w:sz="0" w:space="0" w:color="auto"/>
        <w:right w:val="none" w:sz="0" w:space="0" w:color="auto"/>
      </w:divBdr>
    </w:div>
    <w:div w:id="1831020180">
      <w:bodyDiv w:val="1"/>
      <w:marLeft w:val="0"/>
      <w:marRight w:val="0"/>
      <w:marTop w:val="0"/>
      <w:marBottom w:val="0"/>
      <w:divBdr>
        <w:top w:val="none" w:sz="0" w:space="0" w:color="auto"/>
        <w:left w:val="none" w:sz="0" w:space="0" w:color="auto"/>
        <w:bottom w:val="none" w:sz="0" w:space="0" w:color="auto"/>
        <w:right w:val="none" w:sz="0" w:space="0" w:color="auto"/>
      </w:divBdr>
    </w:div>
    <w:div w:id="1859001956">
      <w:bodyDiv w:val="1"/>
      <w:marLeft w:val="0"/>
      <w:marRight w:val="0"/>
      <w:marTop w:val="0"/>
      <w:marBottom w:val="0"/>
      <w:divBdr>
        <w:top w:val="none" w:sz="0" w:space="0" w:color="auto"/>
        <w:left w:val="none" w:sz="0" w:space="0" w:color="auto"/>
        <w:bottom w:val="none" w:sz="0" w:space="0" w:color="auto"/>
        <w:right w:val="none" w:sz="0" w:space="0" w:color="auto"/>
      </w:divBdr>
    </w:div>
    <w:div w:id="1921522209">
      <w:bodyDiv w:val="1"/>
      <w:marLeft w:val="0"/>
      <w:marRight w:val="0"/>
      <w:marTop w:val="0"/>
      <w:marBottom w:val="0"/>
      <w:divBdr>
        <w:top w:val="none" w:sz="0" w:space="0" w:color="auto"/>
        <w:left w:val="none" w:sz="0" w:space="0" w:color="auto"/>
        <w:bottom w:val="none" w:sz="0" w:space="0" w:color="auto"/>
        <w:right w:val="none" w:sz="0" w:space="0" w:color="auto"/>
      </w:divBdr>
    </w:div>
    <w:div w:id="2000577862">
      <w:bodyDiv w:val="1"/>
      <w:marLeft w:val="0"/>
      <w:marRight w:val="0"/>
      <w:marTop w:val="0"/>
      <w:marBottom w:val="0"/>
      <w:divBdr>
        <w:top w:val="none" w:sz="0" w:space="0" w:color="auto"/>
        <w:left w:val="none" w:sz="0" w:space="0" w:color="auto"/>
        <w:bottom w:val="none" w:sz="0" w:space="0" w:color="auto"/>
        <w:right w:val="none" w:sz="0" w:space="0" w:color="auto"/>
      </w:divBdr>
    </w:div>
    <w:div w:id="2007241221">
      <w:bodyDiv w:val="1"/>
      <w:marLeft w:val="0"/>
      <w:marRight w:val="0"/>
      <w:marTop w:val="0"/>
      <w:marBottom w:val="0"/>
      <w:divBdr>
        <w:top w:val="none" w:sz="0" w:space="0" w:color="auto"/>
        <w:left w:val="none" w:sz="0" w:space="0" w:color="auto"/>
        <w:bottom w:val="none" w:sz="0" w:space="0" w:color="auto"/>
        <w:right w:val="none" w:sz="0" w:space="0" w:color="auto"/>
      </w:divBdr>
    </w:div>
    <w:div w:id="2008510483">
      <w:bodyDiv w:val="1"/>
      <w:marLeft w:val="0"/>
      <w:marRight w:val="0"/>
      <w:marTop w:val="0"/>
      <w:marBottom w:val="0"/>
      <w:divBdr>
        <w:top w:val="none" w:sz="0" w:space="0" w:color="auto"/>
        <w:left w:val="none" w:sz="0" w:space="0" w:color="auto"/>
        <w:bottom w:val="none" w:sz="0" w:space="0" w:color="auto"/>
        <w:right w:val="none" w:sz="0" w:space="0" w:color="auto"/>
      </w:divBdr>
    </w:div>
    <w:div w:id="2038387276">
      <w:bodyDiv w:val="1"/>
      <w:marLeft w:val="0"/>
      <w:marRight w:val="0"/>
      <w:marTop w:val="0"/>
      <w:marBottom w:val="0"/>
      <w:divBdr>
        <w:top w:val="none" w:sz="0" w:space="0" w:color="auto"/>
        <w:left w:val="none" w:sz="0" w:space="0" w:color="auto"/>
        <w:bottom w:val="none" w:sz="0" w:space="0" w:color="auto"/>
        <w:right w:val="none" w:sz="0" w:space="0" w:color="auto"/>
      </w:divBdr>
    </w:div>
    <w:div w:id="2087413144">
      <w:bodyDiv w:val="1"/>
      <w:marLeft w:val="0"/>
      <w:marRight w:val="0"/>
      <w:marTop w:val="0"/>
      <w:marBottom w:val="0"/>
      <w:divBdr>
        <w:top w:val="none" w:sz="0" w:space="0" w:color="auto"/>
        <w:left w:val="none" w:sz="0" w:space="0" w:color="auto"/>
        <w:bottom w:val="none" w:sz="0" w:space="0" w:color="auto"/>
        <w:right w:val="none" w:sz="0" w:space="0" w:color="auto"/>
      </w:divBdr>
    </w:div>
    <w:div w:id="2098091796">
      <w:bodyDiv w:val="1"/>
      <w:marLeft w:val="0"/>
      <w:marRight w:val="0"/>
      <w:marTop w:val="0"/>
      <w:marBottom w:val="0"/>
      <w:divBdr>
        <w:top w:val="none" w:sz="0" w:space="0" w:color="auto"/>
        <w:left w:val="none" w:sz="0" w:space="0" w:color="auto"/>
        <w:bottom w:val="none" w:sz="0" w:space="0" w:color="auto"/>
        <w:right w:val="none" w:sz="0" w:space="0" w:color="auto"/>
      </w:divBdr>
    </w:div>
    <w:div w:id="2137211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microsoft.com/office/2016/09/relationships/commentsIds" Target="commentsId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comments" Target="comments.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microsoft.com/office/2018/08/relationships/commentsExtensible" Target="commentsExtensi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microsoft.com/office/2011/relationships/commentsExtended" Target="commentsExtended.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24FDB5-143B-49B9-9A39-7A31BF258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92</Pages>
  <Words>19215</Words>
  <Characters>105686</Characters>
  <Application>Microsoft Office Word</Application>
  <DocSecurity>0</DocSecurity>
  <Lines>880</Lines>
  <Paragraphs>249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124652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dc:creator>
  <cp:lastModifiedBy>Jisell Alba</cp:lastModifiedBy>
  <cp:revision>10</cp:revision>
  <dcterms:created xsi:type="dcterms:W3CDTF">2023-11-13T20:28:00Z</dcterms:created>
  <dcterms:modified xsi:type="dcterms:W3CDTF">2023-11-20T00:53:00Z</dcterms:modified>
</cp:coreProperties>
</file>